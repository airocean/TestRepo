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60F92" w14:textId="7FE44F14" w:rsidR="00781B6A" w:rsidRDefault="00781B6A">
      <w:pPr>
        <w:pStyle w:val="a7"/>
        <w:spacing w:before="0" w:after="240"/>
        <w:rPr>
          <w:caps w:val="0"/>
          <w:sz w:val="28"/>
          <w:lang w:eastAsia="zh-CN"/>
        </w:rPr>
      </w:pPr>
    </w:p>
    <w:p w14:paraId="5B6C62CE" w14:textId="5583A521" w:rsidR="00781B6A" w:rsidRDefault="00AA48F6" w:rsidP="00E66EBC">
      <w:pPr>
        <w:pStyle w:val="Affiliation"/>
        <w:rPr>
          <w:rFonts w:ascii="Times New Roman" w:hAnsi="Times New Roman"/>
          <w:lang w:eastAsia="zh-CN"/>
        </w:rPr>
      </w:pPr>
      <w:bookmarkStart w:id="0" w:name="PutAuthorsHere"/>
      <w:r w:rsidRPr="00AA48F6">
        <w:rPr>
          <w:b/>
          <w:sz w:val="28"/>
        </w:rPr>
        <w:t>Electromagnetic Field Simulation of</w:t>
      </w:r>
      <w:r>
        <w:rPr>
          <w:b/>
          <w:sz w:val="28"/>
        </w:rPr>
        <w:t xml:space="preserve"> </w:t>
      </w:r>
      <w:r w:rsidR="00E66EBC">
        <w:rPr>
          <w:b/>
          <w:sz w:val="28"/>
        </w:rPr>
        <w:t>the HELIMAK Device</w:t>
      </w:r>
    </w:p>
    <w:p w14:paraId="68174F00" w14:textId="77777777" w:rsidR="00781B6A" w:rsidRDefault="00781B6A">
      <w:pPr>
        <w:pStyle w:val="Affiliation"/>
        <w:jc w:val="both"/>
        <w:rPr>
          <w:rFonts w:ascii="Times New Roman" w:hAnsi="Times New Roman"/>
        </w:rPr>
      </w:pPr>
    </w:p>
    <w:p w14:paraId="613EAEDB" w14:textId="7E74B3ED" w:rsidR="00781B6A" w:rsidRPr="001F4BD5" w:rsidRDefault="00AA48F6">
      <w:pPr>
        <w:pStyle w:val="Affiliation"/>
        <w:rPr>
          <w:rFonts w:ascii="Times New Roman" w:hAnsi="Times New Roman"/>
          <w:lang w:val="en-GB"/>
        </w:rPr>
      </w:pPr>
      <w:proofErr w:type="spellStart"/>
      <w:r w:rsidRPr="001F4BD5">
        <w:rPr>
          <w:rFonts w:ascii="Times New Roman" w:hAnsi="Times New Roman" w:hint="eastAsia"/>
          <w:lang w:val="en-GB" w:eastAsia="zh-CN"/>
        </w:rPr>
        <w:t>H</w:t>
      </w:r>
      <w:r w:rsidRPr="001F4BD5">
        <w:rPr>
          <w:rFonts w:ascii="Times New Roman" w:hAnsi="Times New Roman"/>
          <w:lang w:val="en-GB" w:eastAsia="zh-CN"/>
        </w:rPr>
        <w:t>anyang</w:t>
      </w:r>
      <w:proofErr w:type="spellEnd"/>
      <w:r w:rsidRPr="001F4BD5">
        <w:rPr>
          <w:rFonts w:ascii="Times New Roman" w:hAnsi="Times New Roman"/>
          <w:lang w:val="en-GB" w:eastAsia="zh-CN"/>
        </w:rPr>
        <w:t xml:space="preserve"> LYU</w:t>
      </w:r>
      <w:r w:rsidR="00AD021A">
        <w:rPr>
          <w:rFonts w:ascii="Times New Roman" w:hAnsi="Times New Roman"/>
          <w:vertAlign w:val="superscript"/>
          <w:lang w:val="en-GB" w:eastAsia="zh-CN"/>
        </w:rPr>
        <w:t>1</w:t>
      </w:r>
      <w:r w:rsidRPr="001F4BD5">
        <w:rPr>
          <w:rFonts w:ascii="Times New Roman" w:hAnsi="Times New Roman"/>
          <w:lang w:val="en-GB" w:eastAsia="zh-CN"/>
        </w:rPr>
        <w:t>, Xiang TANG</w:t>
      </w:r>
      <w:r w:rsidR="00AD021A">
        <w:rPr>
          <w:rFonts w:ascii="Times New Roman" w:hAnsi="Times New Roman"/>
          <w:vertAlign w:val="superscript"/>
          <w:lang w:val="en-GB" w:eastAsia="zh-CN"/>
        </w:rPr>
        <w:t>1</w:t>
      </w:r>
      <w:r w:rsidR="001F4BD5" w:rsidRPr="001F4BD5">
        <w:rPr>
          <w:rFonts w:ascii="Times New Roman" w:hAnsi="Times New Roman"/>
          <w:lang w:val="en-GB" w:eastAsia="zh-CN"/>
        </w:rPr>
        <w:t>, Rafael MACIAN</w:t>
      </w:r>
      <w:r w:rsidR="001F4BD5">
        <w:rPr>
          <w:rFonts w:ascii="Times New Roman" w:hAnsi="Times New Roman"/>
          <w:lang w:val="en-GB" w:eastAsia="zh-CN"/>
        </w:rPr>
        <w:t>-JUAN</w:t>
      </w:r>
      <w:r w:rsidR="00AD021A">
        <w:rPr>
          <w:rFonts w:ascii="Times New Roman" w:hAnsi="Times New Roman"/>
          <w:vertAlign w:val="superscript"/>
          <w:lang w:val="en-GB" w:eastAsia="zh-CN"/>
        </w:rPr>
        <w:t>2</w:t>
      </w:r>
      <w:r w:rsidR="001F4BD5">
        <w:rPr>
          <w:rFonts w:ascii="Times New Roman" w:hAnsi="Times New Roman"/>
          <w:lang w:val="en-GB" w:eastAsia="zh-CN"/>
        </w:rPr>
        <w:t>, Xiang WANG</w:t>
      </w:r>
      <w:r w:rsidR="00AD021A">
        <w:rPr>
          <w:rFonts w:ascii="Times New Roman" w:hAnsi="Times New Roman"/>
          <w:vertAlign w:val="superscript"/>
          <w:lang w:val="en-GB" w:eastAsia="zh-CN"/>
        </w:rPr>
        <w:t>1</w:t>
      </w:r>
      <w:r w:rsidR="001F4BD5">
        <w:rPr>
          <w:rFonts w:ascii="Times New Roman" w:hAnsi="Times New Roman"/>
          <w:lang w:val="en-GB" w:eastAsia="zh-CN"/>
        </w:rPr>
        <w:t>*</w:t>
      </w:r>
    </w:p>
    <w:p w14:paraId="3CC6EB10" w14:textId="50A2CD1C" w:rsidR="00781B6A" w:rsidRDefault="00AD021A">
      <w:pPr>
        <w:pStyle w:val="1"/>
      </w:pPr>
      <w:r w:rsidRPr="00AD021A">
        <w:rPr>
          <w:i w:val="0"/>
          <w:vertAlign w:val="superscript"/>
        </w:rPr>
        <w:t>1</w:t>
      </w:r>
      <w:r w:rsidR="00AA48F6">
        <w:t>College of Nuclear Science and Technology, Harbin Engineering University</w:t>
      </w:r>
      <w:r>
        <w:t>, 150001 Harbin, China</w:t>
      </w:r>
    </w:p>
    <w:p w14:paraId="3634A70B" w14:textId="29AB5A9E" w:rsidR="00781B6A" w:rsidRDefault="00AD021A">
      <w:pPr>
        <w:jc w:val="center"/>
        <w:rPr>
          <w:i/>
          <w:iCs/>
        </w:rPr>
      </w:pPr>
      <w:r>
        <w:rPr>
          <w:iCs/>
          <w:vertAlign w:val="superscript"/>
        </w:rPr>
        <w:t>2</w:t>
      </w:r>
      <w:r>
        <w:rPr>
          <w:i/>
          <w:iCs/>
        </w:rPr>
        <w:t>Chair of Nuclear Technology, Technical University Munich, 85748 Munich, Germany</w:t>
      </w:r>
    </w:p>
    <w:p w14:paraId="1EADBCC0" w14:textId="55C2E929" w:rsidR="00781B6A" w:rsidRPr="00AD021A" w:rsidRDefault="00AD021A" w:rsidP="005F4290">
      <w:pPr>
        <w:jc w:val="center"/>
        <w:rPr>
          <w:i/>
          <w:iCs/>
          <w:lang w:val="de-DE" w:eastAsia="zh-CN"/>
        </w:rPr>
      </w:pPr>
      <w:r w:rsidRPr="001543B5">
        <w:rPr>
          <w:i/>
          <w:iCs/>
          <w:vertAlign w:val="superscript"/>
          <w:lang w:val="de-DE"/>
        </w:rPr>
        <w:t>*</w:t>
      </w:r>
      <w:proofErr w:type="spellStart"/>
      <w:r w:rsidRPr="001543B5">
        <w:rPr>
          <w:i/>
          <w:iCs/>
          <w:lang w:val="de-DE"/>
        </w:rPr>
        <w:t>Xiang</w:t>
      </w:r>
      <w:proofErr w:type="spellEnd"/>
      <w:r w:rsidRPr="001543B5">
        <w:rPr>
          <w:i/>
          <w:iCs/>
          <w:lang w:val="de-DE"/>
        </w:rPr>
        <w:t xml:space="preserve"> WANG: x</w:t>
      </w:r>
      <w:r w:rsidRPr="001543B5">
        <w:rPr>
          <w:i/>
          <w:iCs/>
          <w:lang w:val="de-DE" w:eastAsia="zh-CN"/>
        </w:rPr>
        <w:t>iang</w:t>
      </w:r>
      <w:r w:rsidRPr="001543B5">
        <w:rPr>
          <w:i/>
          <w:iCs/>
          <w:lang w:val="de-DE"/>
        </w:rPr>
        <w:t>.wang@hrbeu.edu.cn</w:t>
      </w:r>
    </w:p>
    <w:p w14:paraId="0A2EE393" w14:textId="77777777" w:rsidR="00781B6A" w:rsidRPr="00AD021A" w:rsidRDefault="00781B6A">
      <w:pPr>
        <w:rPr>
          <w:lang w:val="de-DE"/>
        </w:rPr>
      </w:pPr>
    </w:p>
    <w:p w14:paraId="19D4BF22" w14:textId="476F5D4C" w:rsidR="00781B6A" w:rsidRDefault="00781B6A" w:rsidP="00CB5149">
      <w:pPr>
        <w:pStyle w:val="Author"/>
        <w:ind w:left="1080" w:right="1080"/>
        <w:jc w:val="both"/>
        <w:rPr>
          <w:lang w:eastAsia="zh-CN"/>
        </w:rPr>
      </w:pPr>
      <w:r>
        <w:rPr>
          <w:rFonts w:ascii="Times New Roman" w:hAnsi="Times New Roman"/>
          <w:bCs/>
        </w:rPr>
        <w:t xml:space="preserve">Abstract – </w:t>
      </w:r>
      <w:r w:rsidR="00CB5149" w:rsidRPr="00CB5149">
        <w:rPr>
          <w:rFonts w:ascii="Times New Roman" w:hAnsi="Times New Roman"/>
          <w:b w:val="0"/>
          <w:bCs/>
          <w:i/>
          <w:iCs/>
        </w:rPr>
        <w:t xml:space="preserve">The article studies the basic engineering principles of the </w:t>
      </w:r>
      <w:r w:rsidR="00E66EBC">
        <w:rPr>
          <w:rFonts w:ascii="Times New Roman" w:hAnsi="Times New Roman"/>
          <w:b w:val="0"/>
          <w:bCs/>
          <w:i/>
          <w:iCs/>
        </w:rPr>
        <w:t>HELIMAK</w:t>
      </w:r>
      <w:r w:rsidR="00CB5149" w:rsidRPr="00CB5149">
        <w:rPr>
          <w:rFonts w:ascii="Times New Roman" w:hAnsi="Times New Roman"/>
          <w:b w:val="0"/>
          <w:bCs/>
          <w:i/>
          <w:iCs/>
        </w:rPr>
        <w:t xml:space="preserve"> device</w:t>
      </w:r>
      <w:r w:rsidR="00AD021A">
        <w:rPr>
          <w:rFonts w:ascii="Times New Roman" w:hAnsi="Times New Roman"/>
          <w:b w:val="0"/>
          <w:bCs/>
          <w:i/>
          <w:iCs/>
        </w:rPr>
        <w:t xml:space="preserve"> in the aspect of electromagnetics</w:t>
      </w:r>
      <w:r w:rsidR="00CB5149" w:rsidRPr="00CB5149">
        <w:rPr>
          <w:rFonts w:ascii="Times New Roman" w:hAnsi="Times New Roman"/>
          <w:b w:val="0"/>
          <w:bCs/>
          <w:i/>
          <w:iCs/>
        </w:rPr>
        <w:t>.</w:t>
      </w:r>
      <w:r w:rsidR="00CB5149">
        <w:rPr>
          <w:rFonts w:ascii="Times New Roman" w:hAnsi="Times New Roman"/>
          <w:b w:val="0"/>
          <w:bCs/>
          <w:i/>
          <w:iCs/>
          <w:lang w:eastAsia="zh-CN"/>
        </w:rPr>
        <w:t xml:space="preserve"> </w:t>
      </w:r>
      <w:r w:rsidR="00CB5149" w:rsidRPr="00CB5149">
        <w:rPr>
          <w:rFonts w:ascii="Times New Roman" w:hAnsi="Times New Roman"/>
          <w:b w:val="0"/>
          <w:bCs/>
          <w:i/>
          <w:iCs/>
          <w:lang w:eastAsia="zh-CN"/>
        </w:rPr>
        <w:t xml:space="preserve">The article establishes a model for the electromagnetic field generation and heat transfer process in the </w:t>
      </w:r>
      <w:r w:rsidR="00E66EBC">
        <w:rPr>
          <w:rFonts w:ascii="Times New Roman" w:hAnsi="Times New Roman"/>
          <w:b w:val="0"/>
          <w:bCs/>
          <w:i/>
          <w:iCs/>
          <w:lang w:eastAsia="zh-CN"/>
        </w:rPr>
        <w:t>HELIMAK</w:t>
      </w:r>
      <w:r w:rsidR="00CB5149" w:rsidRPr="00CB5149">
        <w:rPr>
          <w:rFonts w:ascii="Times New Roman" w:hAnsi="Times New Roman"/>
          <w:b w:val="0"/>
          <w:bCs/>
          <w:i/>
          <w:iCs/>
          <w:lang w:eastAsia="zh-CN"/>
        </w:rPr>
        <w:t xml:space="preserve"> device and gives a corresponding explanation for the establishment of the model</w:t>
      </w:r>
      <w:r w:rsidR="00CB5149">
        <w:rPr>
          <w:rFonts w:ascii="Times New Roman" w:hAnsi="Times New Roman"/>
          <w:b w:val="0"/>
          <w:bCs/>
          <w:i/>
          <w:iCs/>
          <w:lang w:eastAsia="zh-CN"/>
        </w:rPr>
        <w:t>.</w:t>
      </w:r>
      <w:r w:rsidR="005F4290">
        <w:rPr>
          <w:rFonts w:ascii="Times New Roman" w:hAnsi="Times New Roman"/>
          <w:b w:val="0"/>
          <w:bCs/>
          <w:i/>
          <w:iCs/>
          <w:lang w:eastAsia="zh-CN"/>
        </w:rPr>
        <w:t xml:space="preserve"> </w:t>
      </w:r>
      <w:r w:rsidR="005F4290">
        <w:rPr>
          <w:rFonts w:ascii="Times New Roman" w:hAnsi="Times New Roman" w:hint="eastAsia"/>
          <w:b w:val="0"/>
          <w:bCs/>
          <w:i/>
          <w:iCs/>
          <w:lang w:eastAsia="zh-CN"/>
        </w:rPr>
        <w:t>The</w:t>
      </w:r>
      <w:r w:rsidR="005F4290">
        <w:rPr>
          <w:rFonts w:ascii="Times New Roman" w:hAnsi="Times New Roman"/>
          <w:b w:val="0"/>
          <w:bCs/>
          <w:i/>
          <w:iCs/>
          <w:lang w:eastAsia="zh-CN"/>
        </w:rPr>
        <w:t xml:space="preserve"> result gives the distribution of temperature and magnetic flux density on both axial and radial direction.</w:t>
      </w:r>
      <w:r w:rsidR="00CB5149">
        <w:rPr>
          <w:rFonts w:ascii="Times New Roman" w:hAnsi="Times New Roman" w:hint="eastAsia"/>
          <w:b w:val="0"/>
          <w:bCs/>
          <w:i/>
          <w:iCs/>
          <w:lang w:eastAsia="zh-CN"/>
        </w:rPr>
        <w:t xml:space="preserve"> </w:t>
      </w:r>
      <w:r w:rsidR="00CB5149" w:rsidRPr="00CB5149">
        <w:rPr>
          <w:rFonts w:ascii="Times New Roman" w:hAnsi="Times New Roman"/>
          <w:b w:val="0"/>
          <w:bCs/>
          <w:i/>
          <w:iCs/>
          <w:lang w:eastAsia="zh-CN"/>
        </w:rPr>
        <w:t xml:space="preserve">Using this model, the article made a sensitivity analysis on </w:t>
      </w:r>
      <w:r w:rsidR="00CB5149">
        <w:rPr>
          <w:rFonts w:ascii="Times New Roman" w:hAnsi="Times New Roman"/>
          <w:b w:val="0"/>
          <w:bCs/>
          <w:i/>
          <w:iCs/>
          <w:lang w:eastAsia="zh-CN"/>
        </w:rPr>
        <w:t xml:space="preserve">parameters of </w:t>
      </w:r>
      <w:r w:rsidR="00CB5149" w:rsidRPr="00CB5149">
        <w:rPr>
          <w:rFonts w:ascii="Times New Roman" w:hAnsi="Times New Roman"/>
          <w:b w:val="0"/>
          <w:bCs/>
          <w:i/>
          <w:iCs/>
          <w:lang w:eastAsia="zh-CN"/>
        </w:rPr>
        <w:t>the number of coil</w:t>
      </w:r>
      <w:r w:rsidR="00CB5149">
        <w:rPr>
          <w:rFonts w:ascii="Times New Roman" w:hAnsi="Times New Roman"/>
          <w:b w:val="0"/>
          <w:bCs/>
          <w:i/>
          <w:iCs/>
          <w:lang w:eastAsia="zh-CN"/>
        </w:rPr>
        <w:t>s</w:t>
      </w:r>
      <w:r w:rsidR="00CB5149" w:rsidRPr="00CB5149">
        <w:rPr>
          <w:rFonts w:ascii="Times New Roman" w:hAnsi="Times New Roman"/>
          <w:b w:val="0"/>
          <w:bCs/>
          <w:i/>
          <w:iCs/>
          <w:lang w:eastAsia="zh-CN"/>
        </w:rPr>
        <w:t xml:space="preserve"> turns and the excitation current</w:t>
      </w:r>
      <w:r w:rsidR="001A3FCF">
        <w:rPr>
          <w:rFonts w:ascii="Times New Roman" w:hAnsi="Times New Roman"/>
          <w:b w:val="0"/>
          <w:bCs/>
          <w:i/>
          <w:iCs/>
          <w:lang w:eastAsia="zh-CN"/>
        </w:rPr>
        <w:t>. The result shows that the coil that excites the circumferential magnetic field has more influence on the device than the coil that excites the axial magnetic field.</w:t>
      </w:r>
    </w:p>
    <w:bookmarkEnd w:id="0"/>
    <w:p w14:paraId="3D8A4F95" w14:textId="77777777" w:rsidR="00781B6A" w:rsidRDefault="00781B6A">
      <w:pPr>
        <w:pStyle w:val="a5"/>
      </w:pPr>
    </w:p>
    <w:p w14:paraId="7292617D" w14:textId="16B51F9C" w:rsidR="001A3FCF" w:rsidRPr="001A3FCF" w:rsidRDefault="001A3FCF" w:rsidP="001A3FCF">
      <w:pPr>
        <w:pStyle w:val="a4"/>
        <w:sectPr w:rsidR="001A3FCF" w:rsidRPr="001A3FCF">
          <w:headerReference w:type="default" r:id="rId8"/>
          <w:footerReference w:type="default" r:id="rId9"/>
          <w:type w:val="continuous"/>
          <w:pgSz w:w="12240" w:h="15840"/>
          <w:pgMar w:top="1440" w:right="1080" w:bottom="1440" w:left="1080" w:header="432" w:footer="720" w:gutter="0"/>
          <w:cols w:space="720"/>
        </w:sectPr>
      </w:pPr>
    </w:p>
    <w:p w14:paraId="74B2FCCE" w14:textId="77777777" w:rsidR="00781B6A" w:rsidRDefault="00781B6A">
      <w:pPr>
        <w:pStyle w:val="AbstractClauseTitle"/>
        <w:jc w:val="center"/>
        <w:rPr>
          <w:rFonts w:ascii="Times New Roman" w:hAnsi="Times New Roman"/>
          <w:b w:val="0"/>
          <w:bCs/>
          <w:lang w:eastAsia="zh-CN"/>
        </w:rPr>
      </w:pPr>
      <w:r>
        <w:rPr>
          <w:rFonts w:ascii="Times New Roman" w:hAnsi="Times New Roman"/>
          <w:b w:val="0"/>
          <w:bCs/>
        </w:rPr>
        <w:t>I. introduction</w:t>
      </w:r>
    </w:p>
    <w:p w14:paraId="1199698B" w14:textId="77777777" w:rsidR="00781B6A" w:rsidRDefault="00781B6A">
      <w:pPr>
        <w:pStyle w:val="a3"/>
      </w:pPr>
    </w:p>
    <w:p w14:paraId="4572B2F7" w14:textId="036E112C" w:rsidR="00781B6A" w:rsidRDefault="006B5F10" w:rsidP="004E3EBC">
      <w:pPr>
        <w:pStyle w:val="a3"/>
        <w:rPr>
          <w:lang w:eastAsia="zh-CN"/>
        </w:rPr>
      </w:pPr>
      <w:r>
        <w:t xml:space="preserve">The </w:t>
      </w:r>
      <w:r w:rsidR="00E66EBC">
        <w:t>HELIMAK</w:t>
      </w:r>
      <w:r w:rsidR="005601DF" w:rsidRPr="005601DF">
        <w:t xml:space="preserve"> is a kind of </w:t>
      </w:r>
      <w:r>
        <w:t xml:space="preserve">delicate </w:t>
      </w:r>
      <w:r w:rsidR="005601DF" w:rsidRPr="005601DF">
        <w:t>device that helps to understand the turbulence of the plasma flow. It was engineered and fabricated by the Institute of Plasma Physics of the Chinese Academy of Sciences with Shanghai Boiler Works</w:t>
      </w:r>
      <w:r w:rsidR="004E3EBC">
        <w:t xml:space="preserve">, </w:t>
      </w:r>
      <w:proofErr w:type="gramStart"/>
      <w:r w:rsidR="005601DF" w:rsidRPr="005601DF">
        <w:t>installed</w:t>
      </w:r>
      <w:proofErr w:type="gramEnd"/>
      <w:r w:rsidR="005601DF" w:rsidRPr="005601DF">
        <w:t xml:space="preserve"> and operated by the University of Texas.</w:t>
      </w:r>
      <w:r w:rsidR="00781B6A">
        <w:rPr>
          <w:vertAlign w:val="superscript"/>
        </w:rPr>
        <w:t>1</w:t>
      </w:r>
      <w:r w:rsidR="00781B6A">
        <w:t xml:space="preserve"> </w:t>
      </w:r>
    </w:p>
    <w:p w14:paraId="22221949" w14:textId="5438304D" w:rsidR="004E3EBC" w:rsidRDefault="00591343" w:rsidP="004E3EBC">
      <w:pPr>
        <w:pStyle w:val="a3"/>
        <w:rPr>
          <w:lang w:eastAsia="zh-CN"/>
        </w:rPr>
      </w:pPr>
      <w:r>
        <w:rPr>
          <w:rFonts w:hint="eastAsia"/>
          <w:lang w:eastAsia="zh-CN"/>
        </w:rPr>
        <w:t>I</w:t>
      </w:r>
      <w:r>
        <w:rPr>
          <w:lang w:eastAsia="zh-CN"/>
        </w:rPr>
        <w:t>n the device, there is a system that includes toroidal and vertical coils to create a helical magnetic field in the vacuum vessel, which could limit the flow of the plasma inside. The electron cyclotron resonance (ECR) is utilized to heat the plasm</w:t>
      </w:r>
      <w:r w:rsidR="00650216">
        <w:rPr>
          <w:lang w:eastAsia="zh-CN"/>
        </w:rPr>
        <w:t xml:space="preserve">a. </w:t>
      </w:r>
      <w:r w:rsidR="00B83AC4">
        <w:rPr>
          <w:rFonts w:hint="eastAsia"/>
          <w:lang w:eastAsia="zh-CN"/>
        </w:rPr>
        <w:t>Th</w:t>
      </w:r>
      <w:r w:rsidR="00B83AC4">
        <w:rPr>
          <w:lang w:eastAsia="zh-CN"/>
        </w:rPr>
        <w:t>erefore,</w:t>
      </w:r>
      <w:r w:rsidR="00650216">
        <w:rPr>
          <w:lang w:eastAsia="zh-CN"/>
        </w:rPr>
        <w:t xml:space="preserve"> the device</w:t>
      </w:r>
      <w:r w:rsidR="00440ED5">
        <w:rPr>
          <w:lang w:eastAsia="zh-CN"/>
        </w:rPr>
        <w:t xml:space="preserve"> </w:t>
      </w:r>
      <w:r w:rsidR="002F33AF">
        <w:rPr>
          <w:lang w:eastAsia="zh-CN"/>
        </w:rPr>
        <w:t xml:space="preserve">will </w:t>
      </w:r>
      <w:r w:rsidR="00440ED5">
        <w:rPr>
          <w:lang w:eastAsia="zh-CN"/>
        </w:rPr>
        <w:t xml:space="preserve">eventually </w:t>
      </w:r>
      <w:r w:rsidR="006B5F10">
        <w:rPr>
          <w:lang w:eastAsia="zh-CN"/>
        </w:rPr>
        <w:t xml:space="preserve">meet </w:t>
      </w:r>
      <w:r w:rsidR="00440ED5">
        <w:rPr>
          <w:lang w:eastAsia="zh-CN"/>
        </w:rPr>
        <w:t>the stable magneto-hydrodynamic equilibrium.</w:t>
      </w:r>
      <w:r w:rsidR="002F33AF">
        <w:rPr>
          <w:lang w:eastAsia="zh-CN"/>
        </w:rPr>
        <w:t xml:space="preserve"> </w:t>
      </w:r>
      <w:r w:rsidR="002F33AF" w:rsidRPr="002F33AF">
        <w:rPr>
          <w:lang w:eastAsia="zh-CN"/>
        </w:rPr>
        <w:t>The whole device uses the waveguide opened inside to introduce microwaves. The excitation of the microwave is the use of 2.45</w:t>
      </w:r>
      <w:r w:rsidR="002F33AF">
        <w:rPr>
          <w:lang w:eastAsia="zh-CN"/>
        </w:rPr>
        <w:t xml:space="preserve"> </w:t>
      </w:r>
      <w:r w:rsidR="002F33AF" w:rsidRPr="002F33AF">
        <w:rPr>
          <w:lang w:eastAsia="zh-CN"/>
        </w:rPr>
        <w:t>GHz heating which is common in commercial use.</w:t>
      </w:r>
      <w:r w:rsidR="00440ED5">
        <w:rPr>
          <w:vertAlign w:val="superscript"/>
          <w:lang w:eastAsia="zh-CN"/>
        </w:rPr>
        <w:t>2</w:t>
      </w:r>
      <w:r w:rsidR="00440ED5">
        <w:rPr>
          <w:lang w:eastAsia="zh-CN"/>
        </w:rPr>
        <w:t xml:space="preserve"> </w:t>
      </w:r>
    </w:p>
    <w:p w14:paraId="41EF091D" w14:textId="4FA15075" w:rsidR="00EA7995" w:rsidRPr="00EA7995" w:rsidRDefault="00EA7995" w:rsidP="004E3EBC">
      <w:pPr>
        <w:pStyle w:val="a3"/>
        <w:rPr>
          <w:lang w:eastAsia="zh-CN"/>
        </w:rPr>
      </w:pPr>
      <w:r>
        <w:rPr>
          <w:lang w:eastAsia="zh-CN"/>
        </w:rPr>
        <w:t>The coils used to create the magnetic field can generate considerable heat, which happens to be one of the main factors that limits the device to run for a long period of time</w:t>
      </w:r>
      <w:r w:rsidR="00206061">
        <w:rPr>
          <w:vertAlign w:val="superscript"/>
          <w:lang w:eastAsia="zh-CN"/>
        </w:rPr>
        <w:t>2</w:t>
      </w:r>
      <w:r>
        <w:rPr>
          <w:lang w:eastAsia="zh-CN"/>
        </w:rPr>
        <w:t xml:space="preserve">. Therefore, the research on the coils and their heat transfer condition are of great significance to optimize the entire device and gives the engineering reference to build such devices like </w:t>
      </w:r>
      <w:r w:rsidR="006B5F10">
        <w:rPr>
          <w:lang w:eastAsia="zh-CN"/>
        </w:rPr>
        <w:t xml:space="preserve">the </w:t>
      </w:r>
      <w:r w:rsidR="00E66EBC">
        <w:rPr>
          <w:lang w:eastAsia="zh-CN"/>
        </w:rPr>
        <w:t>HELIMAK</w:t>
      </w:r>
      <w:r>
        <w:rPr>
          <w:lang w:eastAsia="zh-CN"/>
        </w:rPr>
        <w:t xml:space="preserve"> in the future.</w:t>
      </w:r>
    </w:p>
    <w:p w14:paraId="5C4893C8" w14:textId="77777777" w:rsidR="00781B6A" w:rsidRDefault="00781B6A">
      <w:pPr>
        <w:pStyle w:val="a3"/>
      </w:pPr>
    </w:p>
    <w:p w14:paraId="675A48A1" w14:textId="23F662BE" w:rsidR="00781B6A" w:rsidRPr="00AA48F6" w:rsidRDefault="00781B6A">
      <w:pPr>
        <w:pStyle w:val="a3"/>
        <w:jc w:val="center"/>
        <w:rPr>
          <w:lang w:eastAsia="zh-CN"/>
        </w:rPr>
      </w:pPr>
      <w:r>
        <w:t xml:space="preserve">II. </w:t>
      </w:r>
      <w:r w:rsidR="003446D9">
        <w:rPr>
          <w:lang w:eastAsia="zh-CN"/>
        </w:rPr>
        <w:t>BASIC PARAMETERS</w:t>
      </w:r>
      <w:r w:rsidR="00AA48F6">
        <w:rPr>
          <w:rFonts w:hint="eastAsia"/>
          <w:lang w:eastAsia="zh-CN"/>
        </w:rPr>
        <w:t xml:space="preserve"> </w:t>
      </w:r>
      <w:r w:rsidR="00AA48F6">
        <w:rPr>
          <w:lang w:eastAsia="zh-CN"/>
        </w:rPr>
        <w:t>OF THE MODEL</w:t>
      </w:r>
    </w:p>
    <w:p w14:paraId="0DA134B0" w14:textId="44FAA7AE" w:rsidR="00781B6A" w:rsidRDefault="00781B6A">
      <w:pPr>
        <w:pStyle w:val="a3"/>
      </w:pPr>
    </w:p>
    <w:p w14:paraId="038A4D22" w14:textId="5112796E" w:rsidR="00624DA1" w:rsidRDefault="00624DA1" w:rsidP="00DC0754">
      <w:pPr>
        <w:pStyle w:val="a3"/>
      </w:pPr>
      <w:r>
        <w:rPr>
          <w:rFonts w:hint="eastAsia"/>
        </w:rPr>
        <w:t>T</w:t>
      </w:r>
      <w:r>
        <w:t xml:space="preserve">he </w:t>
      </w:r>
      <w:r w:rsidR="00E66EBC">
        <w:t>HELIMAK</w:t>
      </w:r>
      <w:r>
        <w:t xml:space="preserve"> has a toroidal symmetry like </w:t>
      </w:r>
      <w:r w:rsidR="000F31F1">
        <w:t xml:space="preserve">in the </w:t>
      </w:r>
      <w:r w:rsidR="006B5F10">
        <w:t xml:space="preserve">other </w:t>
      </w:r>
      <w:r w:rsidR="000F31F1">
        <w:t xml:space="preserve">Tokamak device, </w:t>
      </w:r>
      <w:r w:rsidR="006B5F10">
        <w:t xml:space="preserve">which </w:t>
      </w:r>
      <w:r w:rsidR="000F31F1">
        <w:t xml:space="preserve">is made of a toroidal vacuum vessel, </w:t>
      </w:r>
      <w:r w:rsidR="006B5F10">
        <w:t xml:space="preserve">surrounded by </w:t>
      </w:r>
      <w:r w:rsidR="000F31F1">
        <w:t xml:space="preserve">16 toroidal field coils </w:t>
      </w:r>
      <w:r w:rsidR="00DC0754">
        <w:t xml:space="preserve">(TF coil) </w:t>
      </w:r>
      <w:r w:rsidR="000F31F1">
        <w:t xml:space="preserve">with 28 turns for each coil, as well </w:t>
      </w:r>
      <w:r w:rsidR="006B5F10">
        <w:t xml:space="preserve">as </w:t>
      </w:r>
      <w:r w:rsidR="000F31F1">
        <w:t>3 vertical field</w:t>
      </w:r>
      <w:r w:rsidR="00DC0754">
        <w:t xml:space="preserve"> </w:t>
      </w:r>
      <w:r w:rsidR="000F31F1">
        <w:t xml:space="preserve">coils </w:t>
      </w:r>
      <w:r w:rsidR="00DC0754">
        <w:t xml:space="preserve">(VF coil) </w:t>
      </w:r>
      <w:r w:rsidR="000F31F1">
        <w:t>which consists of 126 turns in the top and bottom coils and 75 turns in the center coil.</w:t>
      </w:r>
      <w:r w:rsidR="000F31F1" w:rsidRPr="000F31F1">
        <w:rPr>
          <w:vertAlign w:val="superscript"/>
          <w:lang w:eastAsia="zh-CN"/>
        </w:rPr>
        <w:t xml:space="preserve"> </w:t>
      </w:r>
      <w:r w:rsidR="000F31F1">
        <w:rPr>
          <w:vertAlign w:val="superscript"/>
          <w:lang w:eastAsia="zh-CN"/>
        </w:rPr>
        <w:t xml:space="preserve">2 </w:t>
      </w:r>
      <w:r w:rsidR="000F31F1">
        <w:t>There are also some other</w:t>
      </w:r>
      <w:r w:rsidR="000F31F1">
        <w:rPr>
          <w:lang w:eastAsia="zh-CN"/>
        </w:rPr>
        <w:t xml:space="preserve"> related supporting </w:t>
      </w:r>
      <w:r w:rsidR="006B5F10">
        <w:rPr>
          <w:lang w:eastAsia="zh-CN"/>
        </w:rPr>
        <w:t>parts</w:t>
      </w:r>
      <w:r w:rsidR="000F31F1">
        <w:rPr>
          <w:lang w:eastAsia="zh-CN"/>
        </w:rPr>
        <w:t>, which make minor influence on the physics simulation we discuss in the paper, therefore, been neglected.</w:t>
      </w:r>
    </w:p>
    <w:p w14:paraId="173BB6B1" w14:textId="77777777" w:rsidR="00054A99" w:rsidRDefault="00B3196C" w:rsidP="00054A99">
      <w:pPr>
        <w:pStyle w:val="a3"/>
      </w:pPr>
      <w:r>
        <w:rPr>
          <w:lang w:eastAsia="zh-CN"/>
        </w:rPr>
        <w:t xml:space="preserve">The </w:t>
      </w:r>
      <w:r w:rsidR="00DC0754">
        <w:rPr>
          <w:lang w:eastAsia="zh-CN"/>
        </w:rPr>
        <w:t xml:space="preserve">main height of the device is 2 m, with outer radius being 1.6 m and the inner radius being 0.6 m in the </w:t>
      </w:r>
      <w:r w:rsidR="00DC0754">
        <w:rPr>
          <w:lang w:eastAsia="zh-CN"/>
        </w:rPr>
        <w:t xml:space="preserve">cylindrical vacuum chamber. The vacuum chamber is made of 304 stainless steel and is full of argon gas or plasma in the working condition. Both TF coil and VF coil are made of copper, which are excited by the external power supply. </w:t>
      </w:r>
      <w:r w:rsidR="003446D9">
        <w:rPr>
          <w:rFonts w:hint="eastAsia"/>
        </w:rPr>
        <w:t>T</w:t>
      </w:r>
      <w:r w:rsidR="003446D9">
        <w:t xml:space="preserve">he entire model is shown </w:t>
      </w:r>
      <w:r w:rsidR="000F31F1">
        <w:t xml:space="preserve">geometrically </w:t>
      </w:r>
      <w:r w:rsidR="003446D9">
        <w:t>in Fig. 1.</w:t>
      </w:r>
      <w:ins w:id="1" w:author="x w" w:date="2021-06-09T22:10:00Z">
        <w:r w:rsidR="00054A99">
          <w:t xml:space="preserve"> </w:t>
        </w:r>
      </w:ins>
      <w:r w:rsidR="00054A99">
        <w:rPr>
          <w:rFonts w:hint="eastAsia"/>
          <w:lang w:eastAsia="zh-CN"/>
        </w:rPr>
        <w:t>T</w:t>
      </w:r>
      <w:r w:rsidR="00054A99">
        <w:rPr>
          <w:lang w:eastAsia="zh-CN"/>
        </w:rPr>
        <w:t>he basic parameters are shown in TABLE I.</w:t>
      </w:r>
      <w:r w:rsidR="00054A99" w:rsidRPr="00AA27CA">
        <w:rPr>
          <w:vertAlign w:val="superscript"/>
        </w:rPr>
        <w:t xml:space="preserve"> </w:t>
      </w:r>
      <w:r w:rsidR="00054A99">
        <w:rPr>
          <w:vertAlign w:val="superscript"/>
        </w:rPr>
        <w:t>1</w:t>
      </w:r>
    </w:p>
    <w:p w14:paraId="70351BBA" w14:textId="50435304" w:rsidR="003446D9" w:rsidRDefault="003446D9" w:rsidP="006C7DA4">
      <w:pPr>
        <w:pStyle w:val="a3"/>
        <w:ind w:firstLine="0"/>
      </w:pPr>
    </w:p>
    <w:p w14:paraId="71EC0135" w14:textId="770A929B" w:rsidR="006C7DA4" w:rsidRDefault="006C7DA4" w:rsidP="00B3196C">
      <w:pPr>
        <w:pStyle w:val="a3"/>
        <w:ind w:firstLine="0"/>
        <w:jc w:val="center"/>
      </w:pPr>
      <w:r>
        <w:rPr>
          <w:noProof/>
        </w:rPr>
        <w:drawing>
          <wp:inline distT="0" distB="0" distL="0" distR="0" wp14:anchorId="6BA730A7" wp14:editId="02B40C2A">
            <wp:extent cx="3028950" cy="1663065"/>
            <wp:effectExtent l="0" t="0" r="6350" b="635"/>
            <wp:docPr id="7" name="图片 7" descr="图片包含 游戏机, 平底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游戏机, 平底锅&#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28950" cy="1663065"/>
                    </a:xfrm>
                    <a:prstGeom prst="rect">
                      <a:avLst/>
                    </a:prstGeom>
                  </pic:spPr>
                </pic:pic>
              </a:graphicData>
            </a:graphic>
          </wp:inline>
        </w:drawing>
      </w:r>
    </w:p>
    <w:p w14:paraId="49BFDC0A" w14:textId="165B1A3B" w:rsidR="00781B6A" w:rsidRPr="005F4290" w:rsidRDefault="003446D9" w:rsidP="005F4290">
      <w:pPr>
        <w:pStyle w:val="a3"/>
        <w:rPr>
          <w:sz w:val="18"/>
          <w:lang w:eastAsia="zh-CN"/>
        </w:rPr>
      </w:pPr>
      <w:r>
        <w:rPr>
          <w:sz w:val="18"/>
        </w:rPr>
        <w:t xml:space="preserve">Fig. 1. The </w:t>
      </w:r>
      <w:r w:rsidR="00E66EBC">
        <w:rPr>
          <w:sz w:val="18"/>
        </w:rPr>
        <w:t>HELIMAK</w:t>
      </w:r>
      <w:r>
        <w:rPr>
          <w:sz w:val="18"/>
        </w:rPr>
        <w:t xml:space="preserve"> device</w:t>
      </w:r>
    </w:p>
    <w:p w14:paraId="60694911" w14:textId="77777777" w:rsidR="00781B6A" w:rsidRDefault="00781B6A">
      <w:pPr>
        <w:pStyle w:val="a3"/>
        <w:jc w:val="center"/>
        <w:rPr>
          <w:sz w:val="18"/>
        </w:rPr>
      </w:pPr>
      <w:r>
        <w:rPr>
          <w:sz w:val="18"/>
        </w:rPr>
        <w:t>TABLE I</w:t>
      </w:r>
    </w:p>
    <w:p w14:paraId="4224FE6C" w14:textId="35D34C2D" w:rsidR="00781B6A" w:rsidRDefault="005729AD">
      <w:pPr>
        <w:pStyle w:val="a3"/>
        <w:spacing w:before="120" w:after="120"/>
        <w:jc w:val="center"/>
        <w:rPr>
          <w:sz w:val="18"/>
        </w:rPr>
      </w:pPr>
      <w:r>
        <w:rPr>
          <w:sz w:val="18"/>
        </w:rPr>
        <w:t xml:space="preserve">Parameters of the </w:t>
      </w:r>
      <w:r w:rsidR="00E66EBC">
        <w:rPr>
          <w:sz w:val="18"/>
        </w:rPr>
        <w:t>HELIMAK</w:t>
      </w:r>
      <w:r>
        <w:rPr>
          <w:sz w:val="18"/>
        </w:rPr>
        <w:t xml:space="preserve"> Device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81"/>
        <w:gridCol w:w="2341"/>
      </w:tblGrid>
      <w:tr w:rsidR="00AA27CA" w14:paraId="7240AD88" w14:textId="77777777" w:rsidTr="00AA27CA">
        <w:trPr>
          <w:trHeight w:val="272"/>
        </w:trPr>
        <w:tc>
          <w:tcPr>
            <w:tcW w:w="2381" w:type="dxa"/>
            <w:tcBorders>
              <w:bottom w:val="single" w:sz="4" w:space="0" w:color="auto"/>
            </w:tcBorders>
          </w:tcPr>
          <w:p w14:paraId="204148A2" w14:textId="64647217" w:rsidR="00AA27CA" w:rsidRDefault="00AA27CA">
            <w:pPr>
              <w:pStyle w:val="a3"/>
              <w:ind w:firstLine="0"/>
              <w:jc w:val="left"/>
              <w:rPr>
                <w:sz w:val="18"/>
              </w:rPr>
            </w:pPr>
            <w:r>
              <w:rPr>
                <w:rFonts w:hint="eastAsia"/>
                <w:sz w:val="18"/>
              </w:rPr>
              <w:t>P</w:t>
            </w:r>
            <w:r>
              <w:rPr>
                <w:sz w:val="18"/>
              </w:rPr>
              <w:t>arameters</w:t>
            </w:r>
          </w:p>
        </w:tc>
        <w:tc>
          <w:tcPr>
            <w:tcW w:w="2341" w:type="dxa"/>
            <w:tcBorders>
              <w:bottom w:val="single" w:sz="4" w:space="0" w:color="auto"/>
            </w:tcBorders>
          </w:tcPr>
          <w:p w14:paraId="038C28B3" w14:textId="1DB93AB8" w:rsidR="00AA27CA" w:rsidRDefault="00AA27CA" w:rsidP="005729AD">
            <w:pPr>
              <w:pStyle w:val="a3"/>
              <w:ind w:firstLine="0"/>
              <w:rPr>
                <w:sz w:val="18"/>
              </w:rPr>
            </w:pPr>
            <w:r>
              <w:rPr>
                <w:sz w:val="18"/>
              </w:rPr>
              <w:t>Values</w:t>
            </w:r>
          </w:p>
        </w:tc>
      </w:tr>
      <w:tr w:rsidR="00AA27CA" w14:paraId="7234D977" w14:textId="77777777" w:rsidTr="00AA27CA">
        <w:trPr>
          <w:trHeight w:val="272"/>
        </w:trPr>
        <w:tc>
          <w:tcPr>
            <w:tcW w:w="2381" w:type="dxa"/>
            <w:tcBorders>
              <w:bottom w:val="nil"/>
              <w:right w:val="single" w:sz="4" w:space="0" w:color="auto"/>
            </w:tcBorders>
          </w:tcPr>
          <w:p w14:paraId="364E287A" w14:textId="3F2230DC" w:rsidR="00AA27CA" w:rsidRDefault="00AA27CA">
            <w:pPr>
              <w:pStyle w:val="a3"/>
              <w:ind w:firstLine="0"/>
              <w:jc w:val="left"/>
              <w:rPr>
                <w:sz w:val="18"/>
              </w:rPr>
            </w:pPr>
            <w:r>
              <w:rPr>
                <w:sz w:val="18"/>
              </w:rPr>
              <w:t>Major radius</w:t>
            </w:r>
          </w:p>
        </w:tc>
        <w:tc>
          <w:tcPr>
            <w:tcW w:w="2341" w:type="dxa"/>
            <w:tcBorders>
              <w:left w:val="single" w:sz="4" w:space="0" w:color="auto"/>
              <w:bottom w:val="nil"/>
              <w:right w:val="single" w:sz="4" w:space="0" w:color="auto"/>
            </w:tcBorders>
          </w:tcPr>
          <w:p w14:paraId="6F73A3B7" w14:textId="02F1CBD5" w:rsidR="00AA27CA" w:rsidRDefault="00AA27CA">
            <w:pPr>
              <w:pStyle w:val="a3"/>
              <w:ind w:firstLine="0"/>
              <w:jc w:val="center"/>
              <w:rPr>
                <w:sz w:val="18"/>
              </w:rPr>
            </w:pPr>
            <w:r>
              <w:rPr>
                <w:sz w:val="18"/>
              </w:rPr>
              <w:t>1.1 m</w:t>
            </w:r>
          </w:p>
        </w:tc>
      </w:tr>
      <w:tr w:rsidR="00AA27CA" w14:paraId="1F441C9F" w14:textId="77777777" w:rsidTr="00AA27CA">
        <w:trPr>
          <w:trHeight w:val="287"/>
        </w:trPr>
        <w:tc>
          <w:tcPr>
            <w:tcW w:w="2381" w:type="dxa"/>
            <w:tcBorders>
              <w:top w:val="nil"/>
              <w:bottom w:val="nil"/>
              <w:right w:val="single" w:sz="4" w:space="0" w:color="auto"/>
            </w:tcBorders>
          </w:tcPr>
          <w:p w14:paraId="7087A4F6" w14:textId="7385230D" w:rsidR="00AA27CA" w:rsidRDefault="00AA27CA">
            <w:pPr>
              <w:pStyle w:val="a3"/>
              <w:ind w:firstLine="0"/>
              <w:jc w:val="left"/>
              <w:rPr>
                <w:sz w:val="18"/>
              </w:rPr>
            </w:pPr>
            <w:r>
              <w:rPr>
                <w:sz w:val="18"/>
              </w:rPr>
              <w:t>Toroidal field</w:t>
            </w:r>
          </w:p>
        </w:tc>
        <w:tc>
          <w:tcPr>
            <w:tcW w:w="2341" w:type="dxa"/>
            <w:tcBorders>
              <w:top w:val="nil"/>
              <w:left w:val="single" w:sz="4" w:space="0" w:color="auto"/>
              <w:bottom w:val="nil"/>
              <w:right w:val="single" w:sz="4" w:space="0" w:color="auto"/>
            </w:tcBorders>
          </w:tcPr>
          <w:p w14:paraId="1ED05F97" w14:textId="0E2DDD50" w:rsidR="00AA27CA" w:rsidRDefault="00AA27CA">
            <w:pPr>
              <w:pStyle w:val="a3"/>
              <w:ind w:firstLine="0"/>
              <w:jc w:val="center"/>
              <w:rPr>
                <w:sz w:val="18"/>
              </w:rPr>
            </w:pPr>
            <w:r>
              <w:rPr>
                <w:rFonts w:hint="eastAsia"/>
                <w:sz w:val="18"/>
              </w:rPr>
              <w:t>0</w:t>
            </w:r>
            <w:r>
              <w:rPr>
                <w:sz w:val="18"/>
              </w:rPr>
              <w:t>.1 T</w:t>
            </w:r>
          </w:p>
        </w:tc>
      </w:tr>
      <w:tr w:rsidR="00AA27CA" w14:paraId="4840DD57" w14:textId="77777777" w:rsidTr="00AA27CA">
        <w:trPr>
          <w:trHeight w:val="272"/>
        </w:trPr>
        <w:tc>
          <w:tcPr>
            <w:tcW w:w="2381" w:type="dxa"/>
            <w:tcBorders>
              <w:top w:val="nil"/>
              <w:bottom w:val="nil"/>
              <w:right w:val="single" w:sz="4" w:space="0" w:color="auto"/>
            </w:tcBorders>
          </w:tcPr>
          <w:p w14:paraId="130ABCAE" w14:textId="4A363F5A" w:rsidR="00AA27CA" w:rsidRDefault="00AA27CA">
            <w:pPr>
              <w:pStyle w:val="a3"/>
              <w:ind w:firstLine="0"/>
              <w:jc w:val="left"/>
              <w:rPr>
                <w:sz w:val="18"/>
              </w:rPr>
            </w:pPr>
            <w:r>
              <w:rPr>
                <w:rFonts w:hint="eastAsia"/>
                <w:sz w:val="18"/>
              </w:rPr>
              <w:t>N</w:t>
            </w:r>
            <w:r>
              <w:rPr>
                <w:sz w:val="18"/>
              </w:rPr>
              <w:t>umber of TF coil</w:t>
            </w:r>
          </w:p>
        </w:tc>
        <w:tc>
          <w:tcPr>
            <w:tcW w:w="2341" w:type="dxa"/>
            <w:tcBorders>
              <w:top w:val="nil"/>
              <w:left w:val="single" w:sz="4" w:space="0" w:color="auto"/>
              <w:bottom w:val="nil"/>
              <w:right w:val="single" w:sz="4" w:space="0" w:color="auto"/>
            </w:tcBorders>
          </w:tcPr>
          <w:p w14:paraId="1DF52C8A" w14:textId="64C73131" w:rsidR="00AA27CA" w:rsidRDefault="00AA27CA">
            <w:pPr>
              <w:pStyle w:val="a3"/>
              <w:ind w:firstLine="0"/>
              <w:jc w:val="center"/>
              <w:rPr>
                <w:sz w:val="18"/>
              </w:rPr>
            </w:pPr>
            <w:r>
              <w:rPr>
                <w:rFonts w:hint="eastAsia"/>
                <w:sz w:val="18"/>
              </w:rPr>
              <w:t>1</w:t>
            </w:r>
            <w:r>
              <w:rPr>
                <w:sz w:val="18"/>
              </w:rPr>
              <w:t>6</w:t>
            </w:r>
          </w:p>
        </w:tc>
      </w:tr>
      <w:tr w:rsidR="00AA27CA" w14:paraId="0F5FF943" w14:textId="77777777" w:rsidTr="00AA27CA">
        <w:trPr>
          <w:trHeight w:val="272"/>
        </w:trPr>
        <w:tc>
          <w:tcPr>
            <w:tcW w:w="2381" w:type="dxa"/>
            <w:tcBorders>
              <w:top w:val="nil"/>
              <w:bottom w:val="nil"/>
              <w:right w:val="single" w:sz="4" w:space="0" w:color="auto"/>
            </w:tcBorders>
          </w:tcPr>
          <w:p w14:paraId="224454BB" w14:textId="3914F82F" w:rsidR="00AA27CA" w:rsidRDefault="00AA27CA">
            <w:pPr>
              <w:pStyle w:val="a3"/>
              <w:ind w:firstLine="0"/>
              <w:jc w:val="left"/>
              <w:rPr>
                <w:sz w:val="18"/>
              </w:rPr>
            </w:pPr>
            <w:r>
              <w:rPr>
                <w:rFonts w:hint="eastAsia"/>
                <w:sz w:val="18"/>
              </w:rPr>
              <w:t>N</w:t>
            </w:r>
            <w:r>
              <w:rPr>
                <w:sz w:val="18"/>
              </w:rPr>
              <w:t>umber of VF coil</w:t>
            </w:r>
          </w:p>
        </w:tc>
        <w:tc>
          <w:tcPr>
            <w:tcW w:w="2341" w:type="dxa"/>
            <w:tcBorders>
              <w:top w:val="nil"/>
              <w:left w:val="single" w:sz="4" w:space="0" w:color="auto"/>
              <w:bottom w:val="nil"/>
              <w:right w:val="single" w:sz="4" w:space="0" w:color="auto"/>
            </w:tcBorders>
          </w:tcPr>
          <w:p w14:paraId="32736114" w14:textId="48B70BAD" w:rsidR="00AA27CA" w:rsidRDefault="00AA27CA">
            <w:pPr>
              <w:pStyle w:val="a3"/>
              <w:ind w:firstLine="0"/>
              <w:jc w:val="center"/>
              <w:rPr>
                <w:sz w:val="18"/>
              </w:rPr>
            </w:pPr>
            <w:r>
              <w:rPr>
                <w:rFonts w:hint="eastAsia"/>
                <w:sz w:val="18"/>
              </w:rPr>
              <w:t>3</w:t>
            </w:r>
          </w:p>
        </w:tc>
      </w:tr>
      <w:tr w:rsidR="00AA27CA" w14:paraId="58D7219F" w14:textId="77777777" w:rsidTr="00AA27CA">
        <w:trPr>
          <w:trHeight w:val="272"/>
        </w:trPr>
        <w:tc>
          <w:tcPr>
            <w:tcW w:w="2381" w:type="dxa"/>
            <w:tcBorders>
              <w:top w:val="nil"/>
              <w:bottom w:val="nil"/>
              <w:right w:val="single" w:sz="4" w:space="0" w:color="auto"/>
            </w:tcBorders>
          </w:tcPr>
          <w:p w14:paraId="7CCCDB3D" w14:textId="1C20775E" w:rsidR="00AA27CA" w:rsidRDefault="00AA27CA" w:rsidP="00AA27CA">
            <w:pPr>
              <w:pStyle w:val="a3"/>
              <w:ind w:firstLine="0"/>
              <w:jc w:val="left"/>
              <w:rPr>
                <w:sz w:val="18"/>
              </w:rPr>
            </w:pPr>
            <w:r>
              <w:rPr>
                <w:rFonts w:hint="eastAsia"/>
                <w:sz w:val="18"/>
              </w:rPr>
              <w:t>I</w:t>
            </w:r>
            <w:r>
              <w:rPr>
                <w:sz w:val="18"/>
              </w:rPr>
              <w:t>nner radius of VC</w:t>
            </w:r>
          </w:p>
        </w:tc>
        <w:tc>
          <w:tcPr>
            <w:tcW w:w="2341" w:type="dxa"/>
            <w:tcBorders>
              <w:top w:val="nil"/>
              <w:left w:val="single" w:sz="4" w:space="0" w:color="auto"/>
              <w:bottom w:val="nil"/>
              <w:right w:val="single" w:sz="4" w:space="0" w:color="auto"/>
            </w:tcBorders>
          </w:tcPr>
          <w:p w14:paraId="5A03A4D3" w14:textId="7EBF9C8D" w:rsidR="00AA27CA" w:rsidRDefault="00AA27CA">
            <w:pPr>
              <w:pStyle w:val="a3"/>
              <w:ind w:firstLine="0"/>
              <w:jc w:val="center"/>
              <w:rPr>
                <w:sz w:val="18"/>
              </w:rPr>
            </w:pPr>
            <w:r>
              <w:rPr>
                <w:rFonts w:hint="eastAsia"/>
                <w:sz w:val="18"/>
              </w:rPr>
              <w:t>0</w:t>
            </w:r>
            <w:r>
              <w:rPr>
                <w:sz w:val="18"/>
              </w:rPr>
              <w:t>.6 m</w:t>
            </w:r>
          </w:p>
        </w:tc>
      </w:tr>
      <w:tr w:rsidR="00AA27CA" w14:paraId="291BA106" w14:textId="77777777" w:rsidTr="00AA27CA">
        <w:trPr>
          <w:trHeight w:val="272"/>
        </w:trPr>
        <w:tc>
          <w:tcPr>
            <w:tcW w:w="2381" w:type="dxa"/>
            <w:tcBorders>
              <w:top w:val="nil"/>
              <w:bottom w:val="nil"/>
              <w:right w:val="single" w:sz="4" w:space="0" w:color="auto"/>
            </w:tcBorders>
          </w:tcPr>
          <w:p w14:paraId="3ACF2410" w14:textId="48F1BA33" w:rsidR="00AA27CA" w:rsidRDefault="00AA27CA">
            <w:pPr>
              <w:pStyle w:val="a3"/>
              <w:ind w:firstLine="0"/>
              <w:jc w:val="left"/>
              <w:rPr>
                <w:sz w:val="18"/>
              </w:rPr>
            </w:pPr>
            <w:r>
              <w:rPr>
                <w:rFonts w:hint="eastAsia"/>
                <w:sz w:val="18"/>
              </w:rPr>
              <w:t>O</w:t>
            </w:r>
            <w:r>
              <w:rPr>
                <w:sz w:val="18"/>
              </w:rPr>
              <w:t>uter radius of VC</w:t>
            </w:r>
          </w:p>
        </w:tc>
        <w:tc>
          <w:tcPr>
            <w:tcW w:w="2341" w:type="dxa"/>
            <w:tcBorders>
              <w:top w:val="nil"/>
              <w:left w:val="single" w:sz="4" w:space="0" w:color="auto"/>
              <w:bottom w:val="nil"/>
              <w:right w:val="single" w:sz="4" w:space="0" w:color="auto"/>
            </w:tcBorders>
          </w:tcPr>
          <w:p w14:paraId="37A752AE" w14:textId="78FA375F" w:rsidR="00AA27CA" w:rsidRDefault="00AA27CA">
            <w:pPr>
              <w:pStyle w:val="a3"/>
              <w:ind w:firstLine="0"/>
              <w:jc w:val="center"/>
              <w:rPr>
                <w:sz w:val="18"/>
              </w:rPr>
            </w:pPr>
            <w:r>
              <w:rPr>
                <w:rFonts w:hint="eastAsia"/>
                <w:sz w:val="18"/>
              </w:rPr>
              <w:t>1</w:t>
            </w:r>
            <w:r>
              <w:rPr>
                <w:sz w:val="18"/>
              </w:rPr>
              <w:t>.6 m</w:t>
            </w:r>
          </w:p>
        </w:tc>
      </w:tr>
      <w:tr w:rsidR="00AA27CA" w14:paraId="19131040" w14:textId="77777777" w:rsidTr="00AA27CA">
        <w:trPr>
          <w:trHeight w:val="272"/>
        </w:trPr>
        <w:tc>
          <w:tcPr>
            <w:tcW w:w="2381" w:type="dxa"/>
            <w:tcBorders>
              <w:top w:val="nil"/>
              <w:bottom w:val="nil"/>
              <w:right w:val="single" w:sz="4" w:space="0" w:color="auto"/>
            </w:tcBorders>
          </w:tcPr>
          <w:p w14:paraId="2FF712A8" w14:textId="4678F8F8" w:rsidR="00AA27CA" w:rsidRDefault="00AA27CA">
            <w:pPr>
              <w:pStyle w:val="a3"/>
              <w:ind w:firstLine="0"/>
              <w:jc w:val="left"/>
              <w:rPr>
                <w:sz w:val="18"/>
              </w:rPr>
            </w:pPr>
            <w:r>
              <w:rPr>
                <w:rFonts w:hint="eastAsia"/>
                <w:sz w:val="18"/>
              </w:rPr>
              <w:t>H</w:t>
            </w:r>
            <w:r>
              <w:rPr>
                <w:sz w:val="18"/>
              </w:rPr>
              <w:t>eight of VC</w:t>
            </w:r>
          </w:p>
        </w:tc>
        <w:tc>
          <w:tcPr>
            <w:tcW w:w="2341" w:type="dxa"/>
            <w:tcBorders>
              <w:top w:val="nil"/>
              <w:left w:val="single" w:sz="4" w:space="0" w:color="auto"/>
              <w:bottom w:val="nil"/>
              <w:right w:val="single" w:sz="4" w:space="0" w:color="auto"/>
            </w:tcBorders>
          </w:tcPr>
          <w:p w14:paraId="34937C44" w14:textId="092F5F4B" w:rsidR="00AA27CA" w:rsidRDefault="00AA27CA">
            <w:pPr>
              <w:pStyle w:val="a3"/>
              <w:ind w:firstLine="0"/>
              <w:jc w:val="center"/>
              <w:rPr>
                <w:sz w:val="18"/>
              </w:rPr>
            </w:pPr>
            <w:r>
              <w:rPr>
                <w:rFonts w:hint="eastAsia"/>
                <w:sz w:val="18"/>
              </w:rPr>
              <w:t>2</w:t>
            </w:r>
            <w:r>
              <w:rPr>
                <w:sz w:val="18"/>
              </w:rPr>
              <w:t xml:space="preserve"> m</w:t>
            </w:r>
          </w:p>
        </w:tc>
      </w:tr>
      <w:tr w:rsidR="00AA27CA" w14:paraId="45E8C145" w14:textId="77777777" w:rsidTr="00AA27CA">
        <w:trPr>
          <w:trHeight w:val="272"/>
        </w:trPr>
        <w:tc>
          <w:tcPr>
            <w:tcW w:w="2381" w:type="dxa"/>
            <w:tcBorders>
              <w:top w:val="nil"/>
              <w:bottom w:val="nil"/>
              <w:right w:val="single" w:sz="4" w:space="0" w:color="auto"/>
            </w:tcBorders>
          </w:tcPr>
          <w:p w14:paraId="6A0D433D" w14:textId="1DFFB2F6" w:rsidR="00AA27CA" w:rsidRDefault="00AA27CA">
            <w:pPr>
              <w:pStyle w:val="a3"/>
              <w:ind w:firstLine="0"/>
              <w:jc w:val="left"/>
              <w:rPr>
                <w:sz w:val="18"/>
              </w:rPr>
            </w:pPr>
            <w:r>
              <w:rPr>
                <w:rFonts w:hint="eastAsia"/>
                <w:sz w:val="18"/>
              </w:rPr>
              <w:t>O</w:t>
            </w:r>
            <w:r>
              <w:rPr>
                <w:sz w:val="18"/>
              </w:rPr>
              <w:t>perating current of TF</w:t>
            </w:r>
          </w:p>
        </w:tc>
        <w:tc>
          <w:tcPr>
            <w:tcW w:w="2341" w:type="dxa"/>
            <w:tcBorders>
              <w:top w:val="nil"/>
              <w:left w:val="single" w:sz="4" w:space="0" w:color="auto"/>
              <w:bottom w:val="nil"/>
              <w:right w:val="single" w:sz="4" w:space="0" w:color="auto"/>
            </w:tcBorders>
          </w:tcPr>
          <w:p w14:paraId="19D971A0" w14:textId="1F500934" w:rsidR="00AA27CA" w:rsidRDefault="00AA27CA">
            <w:pPr>
              <w:pStyle w:val="a3"/>
              <w:ind w:firstLine="0"/>
              <w:jc w:val="center"/>
              <w:rPr>
                <w:sz w:val="18"/>
              </w:rPr>
            </w:pPr>
            <w:r>
              <w:rPr>
                <w:rFonts w:hint="eastAsia"/>
                <w:sz w:val="18"/>
              </w:rPr>
              <w:t>1</w:t>
            </w:r>
            <w:r>
              <w:rPr>
                <w:sz w:val="18"/>
              </w:rPr>
              <w:t>.26 kA</w:t>
            </w:r>
          </w:p>
        </w:tc>
      </w:tr>
      <w:tr w:rsidR="00AA27CA" w14:paraId="297BE10E" w14:textId="77777777" w:rsidTr="00AA27CA">
        <w:trPr>
          <w:trHeight w:val="272"/>
        </w:trPr>
        <w:tc>
          <w:tcPr>
            <w:tcW w:w="2381" w:type="dxa"/>
            <w:tcBorders>
              <w:top w:val="nil"/>
              <w:bottom w:val="nil"/>
              <w:right w:val="single" w:sz="4" w:space="0" w:color="auto"/>
            </w:tcBorders>
          </w:tcPr>
          <w:p w14:paraId="68EBAC05" w14:textId="234CE8A4" w:rsidR="00AA27CA" w:rsidRDefault="00AA27CA">
            <w:pPr>
              <w:pStyle w:val="a3"/>
              <w:ind w:firstLine="0"/>
              <w:jc w:val="left"/>
              <w:rPr>
                <w:sz w:val="18"/>
              </w:rPr>
            </w:pPr>
            <w:r>
              <w:rPr>
                <w:rFonts w:hint="eastAsia"/>
                <w:sz w:val="18"/>
              </w:rPr>
              <w:t>O</w:t>
            </w:r>
            <w:r>
              <w:rPr>
                <w:sz w:val="18"/>
              </w:rPr>
              <w:t>perating current of VF</w:t>
            </w:r>
          </w:p>
        </w:tc>
        <w:tc>
          <w:tcPr>
            <w:tcW w:w="2341" w:type="dxa"/>
            <w:tcBorders>
              <w:top w:val="nil"/>
              <w:left w:val="single" w:sz="4" w:space="0" w:color="auto"/>
              <w:bottom w:val="nil"/>
              <w:right w:val="single" w:sz="4" w:space="0" w:color="auto"/>
            </w:tcBorders>
          </w:tcPr>
          <w:p w14:paraId="3433276A" w14:textId="6A3DE92F" w:rsidR="00AA27CA" w:rsidRDefault="00AA27CA">
            <w:pPr>
              <w:pStyle w:val="a3"/>
              <w:ind w:firstLine="0"/>
              <w:jc w:val="center"/>
              <w:rPr>
                <w:sz w:val="18"/>
              </w:rPr>
            </w:pPr>
            <w:r>
              <w:rPr>
                <w:rFonts w:hint="eastAsia"/>
                <w:sz w:val="18"/>
              </w:rPr>
              <w:t>2</w:t>
            </w:r>
            <w:r>
              <w:rPr>
                <w:sz w:val="18"/>
              </w:rPr>
              <w:t>50 kA</w:t>
            </w:r>
          </w:p>
        </w:tc>
      </w:tr>
      <w:tr w:rsidR="00AA27CA" w14:paraId="6011898B" w14:textId="77777777" w:rsidTr="00AA27CA">
        <w:trPr>
          <w:trHeight w:val="272"/>
        </w:trPr>
        <w:tc>
          <w:tcPr>
            <w:tcW w:w="2381" w:type="dxa"/>
            <w:tcBorders>
              <w:top w:val="nil"/>
              <w:bottom w:val="nil"/>
              <w:right w:val="single" w:sz="4" w:space="0" w:color="auto"/>
            </w:tcBorders>
          </w:tcPr>
          <w:p w14:paraId="21107454" w14:textId="79369234" w:rsidR="00AA27CA" w:rsidRDefault="00AA27CA">
            <w:pPr>
              <w:pStyle w:val="a3"/>
              <w:ind w:firstLine="0"/>
              <w:jc w:val="left"/>
              <w:rPr>
                <w:sz w:val="18"/>
              </w:rPr>
            </w:pPr>
            <w:r>
              <w:rPr>
                <w:sz w:val="18"/>
              </w:rPr>
              <w:t>Number of turns of TF</w:t>
            </w:r>
          </w:p>
        </w:tc>
        <w:tc>
          <w:tcPr>
            <w:tcW w:w="2341" w:type="dxa"/>
            <w:tcBorders>
              <w:top w:val="nil"/>
              <w:left w:val="single" w:sz="4" w:space="0" w:color="auto"/>
              <w:bottom w:val="nil"/>
              <w:right w:val="single" w:sz="4" w:space="0" w:color="auto"/>
            </w:tcBorders>
          </w:tcPr>
          <w:p w14:paraId="0F4B8A9E" w14:textId="4438A16D" w:rsidR="00AA27CA" w:rsidRDefault="00AA27CA">
            <w:pPr>
              <w:pStyle w:val="a3"/>
              <w:ind w:firstLine="0"/>
              <w:jc w:val="center"/>
              <w:rPr>
                <w:sz w:val="18"/>
              </w:rPr>
            </w:pPr>
            <m:oMathPara>
              <m:oMath>
                <m:r>
                  <w:rPr>
                    <w:rFonts w:ascii="Cambria Math" w:hAnsi="Cambria Math"/>
                    <w:sz w:val="18"/>
                  </w:rPr>
                  <m:t>28</m:t>
                </m:r>
                <m:r>
                  <m:rPr>
                    <m:sty m:val="p"/>
                  </m:rPr>
                  <w:rPr>
                    <w:rFonts w:ascii="Cambria Math" w:hAnsi="Cambria Math" w:hint="eastAsia"/>
                    <w:sz w:val="18"/>
                  </w:rPr>
                  <m:t>×</m:t>
                </m:r>
                <m:r>
                  <w:rPr>
                    <w:rFonts w:ascii="Cambria Math" w:hAnsi="Cambria Math"/>
                    <w:sz w:val="18"/>
                  </w:rPr>
                  <m:t>16</m:t>
                </m:r>
              </m:oMath>
            </m:oMathPara>
          </w:p>
        </w:tc>
      </w:tr>
      <w:tr w:rsidR="00AA27CA" w14:paraId="65EA9317" w14:textId="77777777" w:rsidTr="00AA27CA">
        <w:trPr>
          <w:trHeight w:val="272"/>
        </w:trPr>
        <w:tc>
          <w:tcPr>
            <w:tcW w:w="2381" w:type="dxa"/>
            <w:tcBorders>
              <w:top w:val="nil"/>
              <w:right w:val="single" w:sz="4" w:space="0" w:color="auto"/>
            </w:tcBorders>
          </w:tcPr>
          <w:p w14:paraId="541BF6AB" w14:textId="396A0152" w:rsidR="00AA27CA" w:rsidRDefault="00AA27CA" w:rsidP="00AA27CA">
            <w:pPr>
              <w:pStyle w:val="a3"/>
              <w:ind w:firstLine="0"/>
              <w:jc w:val="left"/>
              <w:rPr>
                <w:sz w:val="18"/>
              </w:rPr>
            </w:pPr>
            <w:r>
              <w:rPr>
                <w:sz w:val="18"/>
              </w:rPr>
              <w:t>Number of turns of VF</w:t>
            </w:r>
          </w:p>
        </w:tc>
        <w:tc>
          <w:tcPr>
            <w:tcW w:w="2341" w:type="dxa"/>
            <w:tcBorders>
              <w:top w:val="nil"/>
              <w:left w:val="single" w:sz="4" w:space="0" w:color="auto"/>
              <w:right w:val="single" w:sz="4" w:space="0" w:color="auto"/>
            </w:tcBorders>
          </w:tcPr>
          <w:p w14:paraId="4FD2D2B7" w14:textId="4DB86CF7" w:rsidR="00AA27CA" w:rsidRDefault="00500594" w:rsidP="00AA27CA">
            <w:pPr>
              <w:pStyle w:val="a3"/>
              <w:ind w:firstLine="0"/>
              <w:jc w:val="center"/>
              <w:rPr>
                <w:sz w:val="18"/>
              </w:rPr>
            </w:pPr>
            <m:oMathPara>
              <m:oMath>
                <m:d>
                  <m:dPr>
                    <m:ctrlPr>
                      <w:rPr>
                        <w:rFonts w:ascii="Cambria Math" w:hAnsi="Cambria Math"/>
                        <w:i/>
                        <w:sz w:val="18"/>
                      </w:rPr>
                    </m:ctrlPr>
                  </m:dPr>
                  <m:e>
                    <m:r>
                      <w:rPr>
                        <w:rFonts w:ascii="Cambria Math" w:hAnsi="Cambria Math"/>
                        <w:sz w:val="18"/>
                      </w:rPr>
                      <m:t>18</m:t>
                    </m:r>
                    <m:r>
                      <m:rPr>
                        <m:sty m:val="p"/>
                      </m:rPr>
                      <w:rPr>
                        <w:rFonts w:ascii="Cambria Math" w:hAnsi="Cambria Math" w:hint="eastAsia"/>
                        <w:sz w:val="18"/>
                      </w:rPr>
                      <m:t>×</m:t>
                    </m:r>
                    <m:r>
                      <w:rPr>
                        <w:rFonts w:ascii="Cambria Math" w:hAnsi="Cambria Math"/>
                        <w:sz w:val="18"/>
                      </w:rPr>
                      <m:t>7</m:t>
                    </m:r>
                  </m:e>
                </m:d>
                <m:r>
                  <m:rPr>
                    <m:sty m:val="p"/>
                  </m:rPr>
                  <w:rPr>
                    <w:rFonts w:ascii="Cambria Math" w:hAnsi="Cambria Math" w:hint="eastAsia"/>
                    <w:sz w:val="18"/>
                  </w:rPr>
                  <m:t>×</m:t>
                </m:r>
                <m:r>
                  <w:rPr>
                    <w:rFonts w:ascii="Cambria Math" w:hAnsi="Cambria Math"/>
                    <w:sz w:val="18"/>
                  </w:rPr>
                  <m:t>2+</m:t>
                </m:r>
                <m:d>
                  <m:dPr>
                    <m:ctrlPr>
                      <w:rPr>
                        <w:rFonts w:ascii="Cambria Math" w:hAnsi="Cambria Math"/>
                        <w:i/>
                        <w:sz w:val="18"/>
                      </w:rPr>
                    </m:ctrlPr>
                  </m:dPr>
                  <m:e>
                    <m:r>
                      <w:rPr>
                        <w:rFonts w:ascii="Cambria Math" w:hAnsi="Cambria Math"/>
                        <w:sz w:val="18"/>
                      </w:rPr>
                      <m:t>15</m:t>
                    </m:r>
                    <m:r>
                      <m:rPr>
                        <m:sty m:val="p"/>
                      </m:rPr>
                      <w:rPr>
                        <w:rFonts w:ascii="Cambria Math" w:hAnsi="Cambria Math" w:hint="eastAsia"/>
                        <w:sz w:val="18"/>
                      </w:rPr>
                      <m:t>×</m:t>
                    </m:r>
                    <m:r>
                      <w:rPr>
                        <w:rFonts w:ascii="Cambria Math" w:hAnsi="Cambria Math"/>
                        <w:sz w:val="18"/>
                      </w:rPr>
                      <m:t>5</m:t>
                    </m:r>
                  </m:e>
                </m:d>
              </m:oMath>
            </m:oMathPara>
          </w:p>
        </w:tc>
      </w:tr>
    </w:tbl>
    <w:p w14:paraId="5746EBAE" w14:textId="56CC5377" w:rsidR="003446D9" w:rsidRDefault="003446D9" w:rsidP="00DB5F72">
      <w:pPr>
        <w:pStyle w:val="a3"/>
        <w:ind w:firstLine="0"/>
      </w:pPr>
    </w:p>
    <w:p w14:paraId="744FCF41" w14:textId="161A3C50" w:rsidR="003446D9" w:rsidRDefault="003446D9" w:rsidP="003446D9">
      <w:pPr>
        <w:pStyle w:val="a3"/>
        <w:jc w:val="center"/>
        <w:rPr>
          <w:lang w:eastAsia="zh-CN"/>
        </w:rPr>
      </w:pPr>
      <w:r>
        <w:t xml:space="preserve">III. </w:t>
      </w:r>
      <w:r>
        <w:rPr>
          <w:lang w:eastAsia="zh-CN"/>
        </w:rPr>
        <w:t>ESTABLISHMENT OF THE MODEL</w:t>
      </w:r>
    </w:p>
    <w:p w14:paraId="078877E5" w14:textId="196C53D3" w:rsidR="003446D9" w:rsidRDefault="003446D9" w:rsidP="003446D9">
      <w:pPr>
        <w:pStyle w:val="a3"/>
        <w:jc w:val="center"/>
        <w:rPr>
          <w:lang w:eastAsia="zh-CN"/>
        </w:rPr>
      </w:pPr>
    </w:p>
    <w:p w14:paraId="685CE64F" w14:textId="5E575F42" w:rsidR="00AA27CA" w:rsidRDefault="003446D9" w:rsidP="00DB5F72">
      <w:pPr>
        <w:pStyle w:val="a3"/>
        <w:rPr>
          <w:lang w:eastAsia="zh-CN"/>
        </w:rPr>
      </w:pPr>
      <w:r>
        <w:rPr>
          <w:rFonts w:hint="eastAsia"/>
          <w:lang w:eastAsia="zh-CN"/>
        </w:rPr>
        <w:t>T</w:t>
      </w:r>
      <w:r>
        <w:rPr>
          <w:lang w:eastAsia="zh-CN"/>
        </w:rPr>
        <w:t xml:space="preserve">he entire model </w:t>
      </w:r>
      <w:r w:rsidR="00BC3E55">
        <w:rPr>
          <w:lang w:eastAsia="zh-CN"/>
        </w:rPr>
        <w:t>is</w:t>
      </w:r>
      <w:r>
        <w:rPr>
          <w:lang w:eastAsia="zh-CN"/>
        </w:rPr>
        <w:t xml:space="preserve"> built </w:t>
      </w:r>
      <w:r w:rsidR="00AD021A">
        <w:rPr>
          <w:lang w:eastAsia="zh-CN"/>
        </w:rPr>
        <w:t>with</w:t>
      </w:r>
      <w:r>
        <w:rPr>
          <w:lang w:eastAsia="zh-CN"/>
        </w:rPr>
        <w:t xml:space="preserve"> the software COMSOL Multiphysics</w:t>
      </w:r>
      <w:r w:rsidR="009E4773" w:rsidRPr="009E4773">
        <w:rPr>
          <w:lang w:eastAsia="zh-CN"/>
        </w:rPr>
        <w:t xml:space="preserve">® </w:t>
      </w:r>
      <w:r w:rsidR="009E4773">
        <w:rPr>
          <w:vertAlign w:val="superscript"/>
          <w:lang w:eastAsia="zh-CN"/>
        </w:rPr>
        <w:t>3</w:t>
      </w:r>
      <w:r w:rsidR="00AD021A">
        <w:rPr>
          <w:lang w:eastAsia="zh-CN"/>
        </w:rPr>
        <w:t>(</w:t>
      </w:r>
      <w:r w:rsidR="00DB5F72">
        <w:rPr>
          <w:lang w:eastAsia="zh-CN"/>
        </w:rPr>
        <w:t>Fig. 1</w:t>
      </w:r>
      <w:r w:rsidR="00AD021A">
        <w:rPr>
          <w:lang w:eastAsia="zh-CN"/>
        </w:rPr>
        <w:t>)</w:t>
      </w:r>
      <w:r w:rsidR="00DB5F72">
        <w:rPr>
          <w:lang w:eastAsia="zh-CN"/>
        </w:rPr>
        <w:t>.</w:t>
      </w:r>
      <w:r w:rsidR="0039761D">
        <w:rPr>
          <w:lang w:eastAsia="zh-CN"/>
        </w:rPr>
        <w:t xml:space="preserve"> </w:t>
      </w:r>
      <w:r w:rsidR="00DB5F72">
        <w:rPr>
          <w:lang w:eastAsia="zh-CN"/>
        </w:rPr>
        <w:t>The model uses the</w:t>
      </w:r>
      <w:r w:rsidR="00A47EAD">
        <w:rPr>
          <w:lang w:eastAsia="zh-CN"/>
        </w:rPr>
        <w:t xml:space="preserve"> magnetic fields interface</w:t>
      </w:r>
      <w:r w:rsidR="00DB5F72">
        <w:rPr>
          <w:lang w:eastAsia="zh-CN"/>
        </w:rPr>
        <w:t xml:space="preserve"> </w:t>
      </w:r>
      <w:r w:rsidR="00054A99">
        <w:rPr>
          <w:lang w:eastAsia="zh-CN"/>
        </w:rPr>
        <w:t xml:space="preserve">of the AC/DC module </w:t>
      </w:r>
      <w:r w:rsidR="00DB5F72">
        <w:rPr>
          <w:lang w:eastAsia="zh-CN"/>
        </w:rPr>
        <w:t>to simulate the magnetic field and the laminar</w:t>
      </w:r>
      <w:r w:rsidR="00CC587C">
        <w:rPr>
          <w:lang w:eastAsia="zh-CN"/>
        </w:rPr>
        <w:t xml:space="preserve"> flow,</w:t>
      </w:r>
      <w:r w:rsidR="00DB5F72">
        <w:rPr>
          <w:lang w:eastAsia="zh-CN"/>
        </w:rPr>
        <w:t xml:space="preserve"> heat transfer </w:t>
      </w:r>
      <w:r w:rsidR="00CC587C">
        <w:rPr>
          <w:lang w:eastAsia="zh-CN"/>
        </w:rPr>
        <w:t>interfaces</w:t>
      </w:r>
      <w:r w:rsidR="00DB5F72">
        <w:rPr>
          <w:lang w:eastAsia="zh-CN"/>
        </w:rPr>
        <w:t xml:space="preserve"> to simulate the heat transfer and the natural convection process. </w:t>
      </w:r>
      <w:r w:rsidR="00A47EAD">
        <w:rPr>
          <w:lang w:eastAsia="zh-CN"/>
        </w:rPr>
        <w:t xml:space="preserve">The main idea to simulate is that the coils create the magnetic field and generate the heat, that leads to a conduction from the inside of the coils to the outside of the coils. </w:t>
      </w:r>
      <w:r w:rsidR="008E67FA">
        <w:rPr>
          <w:lang w:eastAsia="zh-CN"/>
        </w:rPr>
        <w:t xml:space="preserve">In the following process, heat convection between the surface of the coil and the air takes over, which eventually causes the natural convection. </w:t>
      </w:r>
      <w:r w:rsidR="008E67FA" w:rsidRPr="008E67FA">
        <w:rPr>
          <w:lang w:eastAsia="zh-CN"/>
        </w:rPr>
        <w:t>The heat is eventually carried out by the gas moving to the surface of the system</w:t>
      </w:r>
      <w:r w:rsidR="008E67FA">
        <w:rPr>
          <w:lang w:eastAsia="zh-CN"/>
        </w:rPr>
        <w:t>, whose surface has been set as a boundary condition of 2</w:t>
      </w:r>
      <w:r w:rsidR="00255842">
        <w:rPr>
          <w:lang w:eastAsia="zh-CN"/>
        </w:rPr>
        <w:t>9</w:t>
      </w:r>
      <w:r w:rsidR="008E67FA">
        <w:rPr>
          <w:lang w:eastAsia="zh-CN"/>
        </w:rPr>
        <w:t>3.15 K. Therefore, t</w:t>
      </w:r>
      <w:r w:rsidR="0039761D">
        <w:rPr>
          <w:lang w:eastAsia="zh-CN"/>
        </w:rPr>
        <w:t>o better simulate</w:t>
      </w:r>
      <w:r w:rsidR="00DB5F72">
        <w:rPr>
          <w:lang w:eastAsia="zh-CN"/>
        </w:rPr>
        <w:t xml:space="preserve">, an air </w:t>
      </w:r>
      <w:r w:rsidR="00CC587C">
        <w:rPr>
          <w:lang w:eastAsia="zh-CN"/>
        </w:rPr>
        <w:t>domain</w:t>
      </w:r>
      <w:r w:rsidR="00DB5F72">
        <w:rPr>
          <w:lang w:eastAsia="zh-CN"/>
        </w:rPr>
        <w:t xml:space="preserve"> with </w:t>
      </w:r>
      <w:r w:rsidR="00CC587C">
        <w:rPr>
          <w:rFonts w:hint="eastAsia"/>
          <w:lang w:eastAsia="zh-CN"/>
        </w:rPr>
        <w:t>t</w:t>
      </w:r>
      <w:r w:rsidR="00CC587C">
        <w:rPr>
          <w:lang w:eastAsia="zh-CN"/>
        </w:rPr>
        <w:t>he</w:t>
      </w:r>
      <w:r w:rsidR="00DB5F72">
        <w:rPr>
          <w:lang w:eastAsia="zh-CN"/>
        </w:rPr>
        <w:t xml:space="preserve"> volume of </w:t>
      </w:r>
      <m:oMath>
        <m:r>
          <w:rPr>
            <w:rFonts w:ascii="Cambria Math" w:hAnsi="Cambria Math"/>
            <w:lang w:eastAsia="zh-CN"/>
          </w:rPr>
          <m:t>6</m:t>
        </m:r>
        <m:r>
          <m:rPr>
            <m:sty m:val="p"/>
          </m:rPr>
          <w:rPr>
            <w:rFonts w:ascii="Cambria Math" w:hAnsi="Cambria Math" w:hint="eastAsia"/>
            <w:lang w:eastAsia="zh-CN"/>
          </w:rPr>
          <m:t>×</m:t>
        </m:r>
        <m:r>
          <w:rPr>
            <w:rFonts w:ascii="Cambria Math" w:hAnsi="Cambria Math"/>
            <w:lang w:eastAsia="zh-CN"/>
          </w:rPr>
          <m:t>6</m:t>
        </m:r>
        <m:r>
          <m:rPr>
            <m:sty m:val="p"/>
          </m:rPr>
          <w:rPr>
            <w:rFonts w:ascii="Cambria Math" w:hAnsi="Cambria Math" w:hint="eastAsia"/>
            <w:lang w:eastAsia="zh-CN"/>
          </w:rPr>
          <m:t>×</m:t>
        </m:r>
        <m:r>
          <w:rPr>
            <w:rFonts w:ascii="Cambria Math" w:hAnsi="Cambria Math"/>
            <w:lang w:eastAsia="zh-CN"/>
          </w:rPr>
          <m:t>6</m:t>
        </m:r>
      </m:oMath>
      <w:r w:rsidR="00DB5F72">
        <w:rPr>
          <w:lang w:eastAsia="zh-CN"/>
        </w:rPr>
        <w:t xml:space="preserve"> m is added into the model as shown in Fig. 2.</w:t>
      </w:r>
    </w:p>
    <w:p w14:paraId="7C0D8C47" w14:textId="60DB6107" w:rsidR="00C02CEB" w:rsidRDefault="003A7E2F" w:rsidP="00DB5F72">
      <w:pPr>
        <w:pStyle w:val="a3"/>
        <w:rPr>
          <w:lang w:eastAsia="zh-CN"/>
        </w:rPr>
      </w:pPr>
      <w:r w:rsidRPr="003A7E2F">
        <w:rPr>
          <w:lang w:eastAsia="zh-CN"/>
        </w:rPr>
        <w:t>The operating logic of</w:t>
      </w:r>
      <w:r>
        <w:rPr>
          <w:lang w:eastAsia="zh-CN"/>
        </w:rPr>
        <w:t xml:space="preserve"> COMSOL Multiphysics</w:t>
      </w:r>
      <w:r w:rsidR="00E256C3" w:rsidRPr="009E4773">
        <w:rPr>
          <w:lang w:eastAsia="zh-CN"/>
        </w:rPr>
        <w:t>®</w:t>
      </w:r>
      <w:r w:rsidRPr="003A7E2F">
        <w:rPr>
          <w:lang w:eastAsia="zh-CN"/>
        </w:rPr>
        <w:t xml:space="preserve"> is to first establish the geometric model of the system. Secondly, different materials are given to each part of the model. Then set the boundary conditions of the model. Since COMSOL Multiphysics</w:t>
      </w:r>
      <w:r w:rsidR="00E256C3" w:rsidRPr="009E4773">
        <w:rPr>
          <w:lang w:eastAsia="zh-CN"/>
        </w:rPr>
        <w:t>®</w:t>
      </w:r>
      <w:r w:rsidRPr="003A7E2F">
        <w:rPr>
          <w:lang w:eastAsia="zh-CN"/>
        </w:rPr>
        <w:t xml:space="preserve"> is a finite element analysis software, the entire system needs to be meshed afterwards. In the end, different solvers are used to solve the entire model. </w:t>
      </w:r>
      <w:r>
        <w:rPr>
          <w:rFonts w:hint="eastAsia"/>
          <w:lang w:eastAsia="zh-CN"/>
        </w:rPr>
        <w:t>And</w:t>
      </w:r>
      <w:r>
        <w:rPr>
          <w:lang w:eastAsia="zh-CN"/>
        </w:rPr>
        <w:t xml:space="preserve"> t</w:t>
      </w:r>
      <w:r w:rsidRPr="003A7E2F">
        <w:rPr>
          <w:lang w:eastAsia="zh-CN"/>
        </w:rPr>
        <w:t>his final process is called "study".</w:t>
      </w:r>
    </w:p>
    <w:p w14:paraId="3F76549B" w14:textId="6A9FF4CE" w:rsidR="00AA27CA" w:rsidRDefault="00C94552" w:rsidP="002A29C7">
      <w:pPr>
        <w:pStyle w:val="a3"/>
        <w:ind w:firstLine="0"/>
        <w:jc w:val="center"/>
      </w:pPr>
      <w:ins w:id="2" w:author="吕 瀚洋" w:date="2021-06-09T23:43:00Z">
        <w:r w:rsidRPr="00C94552">
          <w:rPr>
            <w:noProof/>
          </w:rPr>
          <w:drawing>
            <wp:inline distT="0" distB="0" distL="0" distR="0" wp14:anchorId="0C68D5E7" wp14:editId="009AA6AD">
              <wp:extent cx="2440305" cy="2404494"/>
              <wp:effectExtent l="0" t="0" r="0" b="0"/>
              <wp:docPr id="1" name="图片 1" descr="图片包含 游戏机, 桌子, 站, 男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游戏机, 桌子, 站, 男人&#10;&#10;描述已自动生成"/>
                      <pic:cNvPicPr/>
                    </pic:nvPicPr>
                    <pic:blipFill rotWithShape="1">
                      <a:blip r:embed="rId11"/>
                      <a:srcRect l="17219" t="4266" r="16579" b="-6"/>
                      <a:stretch/>
                    </pic:blipFill>
                    <pic:spPr bwMode="auto">
                      <a:xfrm>
                        <a:off x="0" y="0"/>
                        <a:ext cx="2461924" cy="2425795"/>
                      </a:xfrm>
                      <a:prstGeom prst="rect">
                        <a:avLst/>
                      </a:prstGeom>
                      <a:ln>
                        <a:noFill/>
                      </a:ln>
                      <a:extLst>
                        <a:ext uri="{53640926-AAD7-44D8-BBD7-CCE9431645EC}">
                          <a14:shadowObscured xmlns:a14="http://schemas.microsoft.com/office/drawing/2010/main"/>
                        </a:ext>
                      </a:extLst>
                    </pic:spPr>
                  </pic:pic>
                </a:graphicData>
              </a:graphic>
            </wp:inline>
          </w:drawing>
        </w:r>
      </w:ins>
    </w:p>
    <w:p w14:paraId="3CE4F027" w14:textId="33034257" w:rsidR="0039761D" w:rsidRDefault="0039761D" w:rsidP="0039761D">
      <w:pPr>
        <w:pStyle w:val="a3"/>
        <w:jc w:val="left"/>
      </w:pPr>
      <w:r>
        <w:rPr>
          <w:sz w:val="18"/>
        </w:rPr>
        <w:t xml:space="preserve">Fig. </w:t>
      </w:r>
      <w:r w:rsidR="00DB5F72">
        <w:rPr>
          <w:sz w:val="18"/>
        </w:rPr>
        <w:t>2</w:t>
      </w:r>
      <w:r>
        <w:rPr>
          <w:sz w:val="18"/>
        </w:rPr>
        <w:t xml:space="preserve">. The </w:t>
      </w:r>
      <w:r w:rsidR="00DB5F72">
        <w:rPr>
          <w:sz w:val="18"/>
        </w:rPr>
        <w:t xml:space="preserve">model of the </w:t>
      </w:r>
      <w:r w:rsidR="00C02CEB">
        <w:rPr>
          <w:sz w:val="18"/>
        </w:rPr>
        <w:t>simulation scenario</w:t>
      </w:r>
    </w:p>
    <w:p w14:paraId="6BD89200" w14:textId="27A2AA41" w:rsidR="003446D9" w:rsidRDefault="003446D9" w:rsidP="003446D9">
      <w:pPr>
        <w:pStyle w:val="a3"/>
        <w:jc w:val="left"/>
        <w:rPr>
          <w:lang w:eastAsia="zh-CN"/>
        </w:rPr>
      </w:pPr>
    </w:p>
    <w:p w14:paraId="44F893BC" w14:textId="52666EBB" w:rsidR="00DB5F72" w:rsidRPr="00A47EAD" w:rsidRDefault="00DB5F72" w:rsidP="00DB5F72">
      <w:pPr>
        <w:pStyle w:val="a3"/>
        <w:jc w:val="center"/>
        <w:rPr>
          <w:i/>
          <w:iCs/>
        </w:rPr>
      </w:pPr>
      <w:r w:rsidRPr="00A47EAD">
        <w:rPr>
          <w:i/>
          <w:iCs/>
        </w:rPr>
        <w:t xml:space="preserve">III.A. </w:t>
      </w:r>
      <w:r w:rsidR="00CC587C" w:rsidRPr="00A47EAD">
        <w:rPr>
          <w:i/>
          <w:iCs/>
        </w:rPr>
        <w:t>Establishment</w:t>
      </w:r>
      <w:r w:rsidRPr="00A47EAD">
        <w:rPr>
          <w:i/>
          <w:iCs/>
        </w:rPr>
        <w:t xml:space="preserve"> of the Magnetic Field</w:t>
      </w:r>
    </w:p>
    <w:p w14:paraId="0F487322" w14:textId="4ADD5939" w:rsidR="00DB5F72" w:rsidRPr="00A47EAD" w:rsidRDefault="00DB5F72" w:rsidP="00DB5F72">
      <w:pPr>
        <w:pStyle w:val="a3"/>
        <w:jc w:val="center"/>
        <w:rPr>
          <w:i/>
          <w:iCs/>
        </w:rPr>
      </w:pPr>
    </w:p>
    <w:p w14:paraId="28B4C490" w14:textId="6E2B28C8" w:rsidR="00DB5F72" w:rsidRPr="00A47EAD" w:rsidRDefault="00BC3E55" w:rsidP="0086044F">
      <w:pPr>
        <w:pStyle w:val="a3"/>
        <w:rPr>
          <w:lang w:eastAsia="zh-CN"/>
        </w:rPr>
      </w:pPr>
      <w:r w:rsidRPr="00A47EAD">
        <w:rPr>
          <w:lang w:eastAsia="zh-CN"/>
        </w:rPr>
        <w:t>Using the data</w:t>
      </w:r>
      <w:r w:rsidR="00CC587C" w:rsidRPr="00A47EAD">
        <w:rPr>
          <w:lang w:eastAsia="zh-CN"/>
        </w:rPr>
        <w:t xml:space="preserve"> shown</w:t>
      </w:r>
      <w:r w:rsidRPr="00A47EAD">
        <w:rPr>
          <w:lang w:eastAsia="zh-CN"/>
        </w:rPr>
        <w:t xml:space="preserve"> in the last section, </w:t>
      </w:r>
      <w:r w:rsidR="006B5F10" w:rsidRPr="00A47EAD">
        <w:rPr>
          <w:lang w:eastAsia="zh-CN"/>
        </w:rPr>
        <w:t>in “magnetic fields interface”</w:t>
      </w:r>
      <w:r w:rsidR="006B5F10">
        <w:rPr>
          <w:lang w:eastAsia="zh-CN"/>
        </w:rPr>
        <w:t xml:space="preserve"> of the AC/DC module, </w:t>
      </w:r>
      <w:r w:rsidRPr="00A47EAD">
        <w:rPr>
          <w:lang w:eastAsia="zh-CN"/>
        </w:rPr>
        <w:t xml:space="preserve">the current is </w:t>
      </w:r>
      <w:r w:rsidR="00CC587C" w:rsidRPr="00A47EAD">
        <w:rPr>
          <w:lang w:eastAsia="zh-CN"/>
        </w:rPr>
        <w:t>set</w:t>
      </w:r>
      <w:r w:rsidRPr="00A47EAD">
        <w:rPr>
          <w:lang w:eastAsia="zh-CN"/>
        </w:rPr>
        <w:t xml:space="preserve"> to excite the coils. Th</w:t>
      </w:r>
      <w:r w:rsidR="00CC587C" w:rsidRPr="00A47EAD">
        <w:rPr>
          <w:lang w:eastAsia="zh-CN"/>
        </w:rPr>
        <w:t>e th</w:t>
      </w:r>
      <w:r w:rsidRPr="00A47EAD">
        <w:rPr>
          <w:lang w:eastAsia="zh-CN"/>
        </w:rPr>
        <w:t xml:space="preserve">ing </w:t>
      </w:r>
      <w:r w:rsidR="00CC587C" w:rsidRPr="00A47EAD">
        <w:rPr>
          <w:lang w:eastAsia="zh-CN"/>
        </w:rPr>
        <w:t xml:space="preserve">that </w:t>
      </w:r>
      <w:r w:rsidRPr="00A47EAD">
        <w:rPr>
          <w:lang w:eastAsia="zh-CN"/>
        </w:rPr>
        <w:t>need</w:t>
      </w:r>
      <w:r w:rsidR="00CC587C" w:rsidRPr="00A47EAD">
        <w:rPr>
          <w:lang w:eastAsia="zh-CN"/>
        </w:rPr>
        <w:t>s</w:t>
      </w:r>
      <w:r w:rsidRPr="00A47EAD">
        <w:rPr>
          <w:lang w:eastAsia="zh-CN"/>
        </w:rPr>
        <w:t xml:space="preserve"> to be noticed is that the conductor model should be set as “homogenized multi-turn” and the “numeric” as the coil type. At last, there should be an extra</w:t>
      </w:r>
      <w:r w:rsidR="00280597" w:rsidRPr="00A47EAD">
        <w:rPr>
          <w:lang w:eastAsia="zh-CN"/>
        </w:rPr>
        <w:t xml:space="preserve"> “</w:t>
      </w:r>
      <w:r w:rsidR="00987978">
        <w:rPr>
          <w:lang w:eastAsia="zh-CN"/>
        </w:rPr>
        <w:t>c</w:t>
      </w:r>
      <w:r w:rsidR="00280597" w:rsidRPr="00A47EAD">
        <w:rPr>
          <w:lang w:eastAsia="zh-CN"/>
        </w:rPr>
        <w:t xml:space="preserve">oil </w:t>
      </w:r>
      <w:r w:rsidR="00987978">
        <w:rPr>
          <w:lang w:eastAsia="zh-CN"/>
        </w:rPr>
        <w:t>g</w:t>
      </w:r>
      <w:r w:rsidR="00280597" w:rsidRPr="00A47EAD">
        <w:rPr>
          <w:lang w:eastAsia="zh-CN"/>
        </w:rPr>
        <w:t xml:space="preserve">eometry </w:t>
      </w:r>
      <w:r w:rsidR="00987978">
        <w:rPr>
          <w:lang w:eastAsia="zh-CN"/>
        </w:rPr>
        <w:t>a</w:t>
      </w:r>
      <w:r w:rsidR="00280597" w:rsidRPr="00A47EAD">
        <w:rPr>
          <w:lang w:eastAsia="zh-CN"/>
        </w:rPr>
        <w:t>nalysis”</w:t>
      </w:r>
      <w:r w:rsidR="00CC587C" w:rsidRPr="00A47EAD">
        <w:rPr>
          <w:lang w:eastAsia="zh-CN"/>
        </w:rPr>
        <w:t xml:space="preserve"> in the “study” process to calculate the whole magnetic field.</w:t>
      </w:r>
    </w:p>
    <w:p w14:paraId="43A87BA4" w14:textId="69DDC19A" w:rsidR="00CC587C" w:rsidRPr="00A47EAD" w:rsidRDefault="00CC587C" w:rsidP="00DB5F72">
      <w:pPr>
        <w:pStyle w:val="a3"/>
        <w:jc w:val="left"/>
        <w:rPr>
          <w:lang w:eastAsia="zh-CN"/>
        </w:rPr>
      </w:pPr>
    </w:p>
    <w:p w14:paraId="63A17E54" w14:textId="1703468B" w:rsidR="00DB5F72" w:rsidRPr="00DB5F72" w:rsidRDefault="00DB5F72" w:rsidP="00DB5F72">
      <w:pPr>
        <w:pStyle w:val="a3"/>
        <w:jc w:val="center"/>
        <w:rPr>
          <w:i/>
          <w:iCs/>
        </w:rPr>
      </w:pPr>
      <w:r w:rsidRPr="00A47EAD">
        <w:rPr>
          <w:i/>
          <w:iCs/>
        </w:rPr>
        <w:t xml:space="preserve">III.B. </w:t>
      </w:r>
      <w:r w:rsidR="00CC587C" w:rsidRPr="00A47EAD">
        <w:rPr>
          <w:i/>
          <w:iCs/>
        </w:rPr>
        <w:t>Establishment</w:t>
      </w:r>
      <w:r w:rsidRPr="00A47EAD">
        <w:rPr>
          <w:i/>
          <w:iCs/>
        </w:rPr>
        <w:t xml:space="preserve"> of the Heat Transfer</w:t>
      </w:r>
    </w:p>
    <w:p w14:paraId="266A473F" w14:textId="4AADC10E" w:rsidR="00DB5F72" w:rsidRDefault="00DB5F72" w:rsidP="003446D9">
      <w:pPr>
        <w:pStyle w:val="a3"/>
        <w:jc w:val="left"/>
        <w:rPr>
          <w:lang w:eastAsia="zh-CN"/>
        </w:rPr>
      </w:pPr>
    </w:p>
    <w:p w14:paraId="7862C93C" w14:textId="2C320307" w:rsidR="00DB5F72" w:rsidRDefault="00CC587C" w:rsidP="00EB0474">
      <w:pPr>
        <w:pStyle w:val="a3"/>
        <w:rPr>
          <w:lang w:eastAsia="zh-CN"/>
        </w:rPr>
      </w:pPr>
      <w:r>
        <w:rPr>
          <w:rFonts w:hint="eastAsia"/>
          <w:lang w:eastAsia="zh-CN"/>
        </w:rPr>
        <w:t>T</w:t>
      </w:r>
      <w:r>
        <w:rPr>
          <w:lang w:eastAsia="zh-CN"/>
        </w:rPr>
        <w:t xml:space="preserve">he establishment of the process of heat transfer uses “the heat transfer in solids and fluids interface” and “the laminar flow interface”. Besides, in the </w:t>
      </w:r>
      <w:r w:rsidR="006B5F10">
        <w:rPr>
          <w:lang w:eastAsia="zh-CN"/>
        </w:rPr>
        <w:t>Multiphysics</w:t>
      </w:r>
      <w:r>
        <w:rPr>
          <w:lang w:eastAsia="zh-CN"/>
        </w:rPr>
        <w:t xml:space="preserve"> branch, non</w:t>
      </w:r>
      <w:r w:rsidR="006B5F10">
        <w:rPr>
          <w:lang w:eastAsia="zh-CN"/>
        </w:rPr>
        <w:t>-</w:t>
      </w:r>
      <w:r>
        <w:rPr>
          <w:lang w:eastAsia="zh-CN"/>
        </w:rPr>
        <w:t>isothermal flow is used to couple these two interfaces. That gives the system to simulate the natural convection process in the air domain.</w:t>
      </w:r>
    </w:p>
    <w:p w14:paraId="7B591BA4" w14:textId="5E0CACE8" w:rsidR="00A47EAD" w:rsidRDefault="0000098A" w:rsidP="00EB0474">
      <w:pPr>
        <w:pStyle w:val="a3"/>
        <w:rPr>
          <w:lang w:eastAsia="zh-CN"/>
        </w:rPr>
      </w:pPr>
      <w:r>
        <w:rPr>
          <w:lang w:eastAsia="zh-CN"/>
        </w:rPr>
        <w:t>H</w:t>
      </w:r>
      <w:r w:rsidR="00A47EAD">
        <w:rPr>
          <w:lang w:eastAsia="zh-CN"/>
        </w:rPr>
        <w:t xml:space="preserve">eat source is based on “the electromagnetic heating” from the </w:t>
      </w:r>
      <w:proofErr w:type="spellStart"/>
      <w:r w:rsidR="00E256C3">
        <w:rPr>
          <w:rFonts w:hint="eastAsia"/>
          <w:lang w:eastAsia="zh-CN"/>
        </w:rPr>
        <w:t>m</w:t>
      </w:r>
      <w:r w:rsidR="006B5F10">
        <w:rPr>
          <w:lang w:eastAsia="zh-CN"/>
        </w:rPr>
        <w:t>ultiphysics</w:t>
      </w:r>
      <w:proofErr w:type="spellEnd"/>
      <w:r w:rsidR="00A47EAD">
        <w:rPr>
          <w:lang w:eastAsia="zh-CN"/>
        </w:rPr>
        <w:t xml:space="preserve"> branch.</w:t>
      </w:r>
    </w:p>
    <w:p w14:paraId="47BE9ADE" w14:textId="7648192D" w:rsidR="00A47EAD" w:rsidRDefault="00A47EAD" w:rsidP="00A47EAD">
      <w:pPr>
        <w:pStyle w:val="a3"/>
        <w:jc w:val="left"/>
        <w:rPr>
          <w:lang w:eastAsia="zh-CN"/>
        </w:rPr>
      </w:pPr>
    </w:p>
    <w:p w14:paraId="64184D4D" w14:textId="302016EA" w:rsidR="00A47EAD" w:rsidRPr="00DB5F72" w:rsidRDefault="00A47EAD" w:rsidP="00A47EAD">
      <w:pPr>
        <w:pStyle w:val="a3"/>
        <w:jc w:val="center"/>
        <w:rPr>
          <w:i/>
          <w:iCs/>
        </w:rPr>
      </w:pPr>
      <w:r w:rsidRPr="00A47EAD">
        <w:rPr>
          <w:i/>
          <w:iCs/>
        </w:rPr>
        <w:t>III.</w:t>
      </w:r>
      <w:r>
        <w:rPr>
          <w:i/>
          <w:iCs/>
        </w:rPr>
        <w:t>C</w:t>
      </w:r>
      <w:r w:rsidRPr="00A47EAD">
        <w:rPr>
          <w:i/>
          <w:iCs/>
        </w:rPr>
        <w:t xml:space="preserve">. </w:t>
      </w:r>
      <w:r>
        <w:rPr>
          <w:i/>
          <w:iCs/>
        </w:rPr>
        <w:t>Mesh and Study</w:t>
      </w:r>
    </w:p>
    <w:p w14:paraId="46FACE15" w14:textId="5A1BDB49" w:rsidR="00A47EAD" w:rsidRDefault="00A47EAD" w:rsidP="00A47EAD">
      <w:pPr>
        <w:pStyle w:val="a3"/>
        <w:jc w:val="left"/>
        <w:rPr>
          <w:lang w:eastAsia="zh-CN"/>
        </w:rPr>
      </w:pPr>
    </w:p>
    <w:p w14:paraId="79B855E9" w14:textId="624A5B66" w:rsidR="00A47EAD" w:rsidRDefault="008E67FA" w:rsidP="004F065C">
      <w:pPr>
        <w:pStyle w:val="a3"/>
        <w:rPr>
          <w:lang w:eastAsia="zh-CN"/>
        </w:rPr>
      </w:pPr>
      <w:r w:rsidRPr="008E67FA">
        <w:rPr>
          <w:lang w:eastAsia="zh-CN"/>
        </w:rPr>
        <w:t>The system involves multiple interfaces</w:t>
      </w:r>
      <w:r>
        <w:rPr>
          <w:lang w:eastAsia="zh-CN"/>
        </w:rPr>
        <w:t>, each system has different requirements.</w:t>
      </w:r>
      <w:r w:rsidR="00017A3A">
        <w:rPr>
          <w:lang w:eastAsia="zh-CN"/>
        </w:rPr>
        <w:t xml:space="preserve"> </w:t>
      </w:r>
      <w:r w:rsidR="00017A3A">
        <w:rPr>
          <w:rFonts w:hint="eastAsia"/>
          <w:lang w:eastAsia="zh-CN"/>
        </w:rPr>
        <w:t>The</w:t>
      </w:r>
      <w:r w:rsidR="00017A3A">
        <w:rPr>
          <w:lang w:eastAsia="zh-CN"/>
        </w:rPr>
        <w:t xml:space="preserve"> </w:t>
      </w:r>
      <w:r w:rsidR="00987978">
        <w:rPr>
          <w:lang w:eastAsia="zh-CN"/>
        </w:rPr>
        <w:t>calculation of the coils requires higher precision to meet the convergence of the model, therefore, a finer grid is used to describe the coil domain</w:t>
      </w:r>
      <w:r w:rsidR="004F065C">
        <w:rPr>
          <w:lang w:eastAsia="zh-CN"/>
        </w:rPr>
        <w:t xml:space="preserve"> (Fig. 3</w:t>
      </w:r>
      <w:r w:rsidR="000C431E">
        <w:rPr>
          <w:lang w:eastAsia="zh-CN"/>
        </w:rPr>
        <w:t>~5</w:t>
      </w:r>
      <w:r w:rsidR="004F065C">
        <w:rPr>
          <w:rFonts w:hint="eastAsia"/>
          <w:lang w:eastAsia="zh-CN"/>
        </w:rPr>
        <w:t>)</w:t>
      </w:r>
      <w:r w:rsidR="003A7E2F">
        <w:rPr>
          <w:lang w:eastAsia="zh-CN"/>
        </w:rPr>
        <w:t xml:space="preserve">. </w:t>
      </w:r>
      <w:r w:rsidR="00987978">
        <w:rPr>
          <w:lang w:eastAsia="zh-CN"/>
        </w:rPr>
        <w:t>The air domain is at the opposite position. Due to the settings of the laminar flow interface and the heat convection process between the surface of the coils and the air domain, the “boundary layers” needs to add on the air side of the surface.</w:t>
      </w:r>
    </w:p>
    <w:p w14:paraId="03DF9802" w14:textId="77777777" w:rsidR="00671853" w:rsidRDefault="00671853" w:rsidP="00EB0474">
      <w:pPr>
        <w:pStyle w:val="a3"/>
        <w:rPr>
          <w:lang w:eastAsia="zh-CN"/>
        </w:rPr>
      </w:pPr>
    </w:p>
    <w:p w14:paraId="0FB9253E" w14:textId="7625922D" w:rsidR="002A29C7" w:rsidRDefault="002A29C7" w:rsidP="002A29C7">
      <w:pPr>
        <w:pStyle w:val="a3"/>
        <w:ind w:firstLine="0"/>
        <w:jc w:val="center"/>
        <w:rPr>
          <w:lang w:eastAsia="zh-CN"/>
        </w:rPr>
      </w:pPr>
      <w:r w:rsidRPr="002A29C7">
        <w:rPr>
          <w:noProof/>
          <w:lang w:eastAsia="zh-CN"/>
        </w:rPr>
        <w:drawing>
          <wp:inline distT="0" distB="0" distL="0" distR="0" wp14:anchorId="3DFBE90B" wp14:editId="02AAB9A1">
            <wp:extent cx="3028950" cy="2169795"/>
            <wp:effectExtent l="0" t="0" r="635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8950" cy="2169795"/>
                    </a:xfrm>
                    <a:prstGeom prst="rect">
                      <a:avLst/>
                    </a:prstGeom>
                  </pic:spPr>
                </pic:pic>
              </a:graphicData>
            </a:graphic>
          </wp:inline>
        </w:drawing>
      </w:r>
    </w:p>
    <w:p w14:paraId="0EB117C6" w14:textId="15CA6F55" w:rsidR="002A29C7" w:rsidRDefault="002A29C7" w:rsidP="002A29C7">
      <w:pPr>
        <w:pStyle w:val="a3"/>
        <w:jc w:val="left"/>
        <w:rPr>
          <w:sz w:val="18"/>
          <w:lang w:eastAsia="zh-CN"/>
        </w:rPr>
      </w:pPr>
      <w:r>
        <w:rPr>
          <w:sz w:val="18"/>
        </w:rPr>
        <w:t xml:space="preserve">Fig. 3. </w:t>
      </w:r>
      <w:r>
        <w:rPr>
          <w:rFonts w:hint="eastAsia"/>
          <w:sz w:val="18"/>
          <w:lang w:eastAsia="zh-CN"/>
        </w:rPr>
        <w:t>The</w:t>
      </w:r>
      <w:r>
        <w:rPr>
          <w:sz w:val="18"/>
          <w:lang w:eastAsia="zh-CN"/>
        </w:rPr>
        <w:t xml:space="preserve"> axial</w:t>
      </w:r>
      <w:r w:rsidDel="002A29C7">
        <w:rPr>
          <w:sz w:val="18"/>
        </w:rPr>
        <w:t xml:space="preserve"> </w:t>
      </w:r>
      <w:r>
        <w:rPr>
          <w:sz w:val="18"/>
        </w:rPr>
        <w:t xml:space="preserve">grid cell size </w:t>
      </w:r>
      <w:r w:rsidR="00EC7C01">
        <w:rPr>
          <w:sz w:val="18"/>
          <w:lang w:eastAsia="zh-CN"/>
        </w:rPr>
        <w:t>(the blue color domain shows that the grids are smaller than the red color domain)</w:t>
      </w:r>
    </w:p>
    <w:p w14:paraId="45A40C9F" w14:textId="41850C60" w:rsidR="00EC7C01" w:rsidRDefault="00EC7C01" w:rsidP="002A29C7">
      <w:pPr>
        <w:pStyle w:val="a3"/>
        <w:jc w:val="left"/>
        <w:rPr>
          <w:sz w:val="18"/>
        </w:rPr>
      </w:pPr>
    </w:p>
    <w:p w14:paraId="283885D5" w14:textId="39229838" w:rsidR="00EC7C01" w:rsidRDefault="00EC7C01" w:rsidP="00EC7C01">
      <w:pPr>
        <w:pStyle w:val="a3"/>
        <w:ind w:firstLine="0"/>
        <w:jc w:val="center"/>
        <w:rPr>
          <w:lang w:eastAsia="zh-CN"/>
        </w:rPr>
      </w:pPr>
      <w:r w:rsidRPr="00EC7C01">
        <w:rPr>
          <w:noProof/>
          <w:lang w:eastAsia="zh-CN"/>
        </w:rPr>
        <w:drawing>
          <wp:inline distT="0" distB="0" distL="0" distR="0" wp14:anchorId="3B1BAB86" wp14:editId="606248C9">
            <wp:extent cx="3028950" cy="2061210"/>
            <wp:effectExtent l="0" t="0" r="6350" b="0"/>
            <wp:docPr id="18" name="图片 18" descr="图片包含 游戏机, 监控, 钟表, 华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游戏机, 监控, 钟表, 华美&#10;&#10;描述已自动生成"/>
                    <pic:cNvPicPr/>
                  </pic:nvPicPr>
                  <pic:blipFill>
                    <a:blip r:embed="rId13"/>
                    <a:stretch>
                      <a:fillRect/>
                    </a:stretch>
                  </pic:blipFill>
                  <pic:spPr>
                    <a:xfrm>
                      <a:off x="0" y="0"/>
                      <a:ext cx="3028950" cy="2061210"/>
                    </a:xfrm>
                    <a:prstGeom prst="rect">
                      <a:avLst/>
                    </a:prstGeom>
                  </pic:spPr>
                </pic:pic>
              </a:graphicData>
            </a:graphic>
          </wp:inline>
        </w:drawing>
      </w:r>
    </w:p>
    <w:p w14:paraId="074487DB" w14:textId="6A37BD81" w:rsidR="00EC7C01" w:rsidRDefault="00EC7C01" w:rsidP="00EC7C01">
      <w:pPr>
        <w:pStyle w:val="a3"/>
        <w:jc w:val="left"/>
        <w:rPr>
          <w:sz w:val="18"/>
          <w:lang w:eastAsia="zh-CN"/>
        </w:rPr>
      </w:pPr>
      <w:r>
        <w:rPr>
          <w:sz w:val="18"/>
        </w:rPr>
        <w:t xml:space="preserve">Fig. 4. </w:t>
      </w:r>
      <w:r>
        <w:rPr>
          <w:rFonts w:hint="eastAsia"/>
          <w:sz w:val="18"/>
          <w:lang w:eastAsia="zh-CN"/>
        </w:rPr>
        <w:t>The</w:t>
      </w:r>
      <w:r>
        <w:rPr>
          <w:sz w:val="18"/>
          <w:lang w:eastAsia="zh-CN"/>
        </w:rPr>
        <w:t xml:space="preserve"> axial</w:t>
      </w:r>
      <w:r>
        <w:rPr>
          <w:sz w:val="18"/>
        </w:rPr>
        <w:t xml:space="preserve"> element mass </w:t>
      </w:r>
      <w:r>
        <w:rPr>
          <w:sz w:val="18"/>
          <w:lang w:eastAsia="zh-CN"/>
        </w:rPr>
        <w:t>(volume verses c</w:t>
      </w:r>
      <w:r w:rsidRPr="00EC7C01">
        <w:rPr>
          <w:sz w:val="18"/>
          <w:lang w:eastAsia="zh-CN"/>
        </w:rPr>
        <w:t>ircumscribed circle radius</w:t>
      </w:r>
      <w:r>
        <w:rPr>
          <w:sz w:val="18"/>
          <w:lang w:eastAsia="zh-CN"/>
        </w:rPr>
        <w:t>)</w:t>
      </w:r>
    </w:p>
    <w:p w14:paraId="7F36762E" w14:textId="77777777" w:rsidR="00EC7C01" w:rsidRPr="00EC7C01" w:rsidRDefault="00EC7C01" w:rsidP="00EC7C01">
      <w:pPr>
        <w:pStyle w:val="a3"/>
        <w:ind w:firstLine="0"/>
        <w:jc w:val="center"/>
        <w:rPr>
          <w:lang w:eastAsia="zh-CN"/>
        </w:rPr>
      </w:pPr>
    </w:p>
    <w:p w14:paraId="1A65AF87" w14:textId="68CC1C46" w:rsidR="002A29C7" w:rsidRDefault="00EC7C01" w:rsidP="002A29C7">
      <w:pPr>
        <w:pStyle w:val="a3"/>
        <w:ind w:firstLine="0"/>
        <w:jc w:val="center"/>
        <w:rPr>
          <w:lang w:eastAsia="zh-CN"/>
        </w:rPr>
      </w:pPr>
      <w:r>
        <w:rPr>
          <w:noProof/>
          <w:lang w:eastAsia="zh-CN"/>
        </w:rPr>
        <w:drawing>
          <wp:inline distT="0" distB="0" distL="0" distR="0" wp14:anchorId="03B8B392" wp14:editId="598F480E">
            <wp:extent cx="3028950" cy="1967230"/>
            <wp:effectExtent l="0" t="0" r="6350" b="127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28950" cy="1967230"/>
                    </a:xfrm>
                    <a:prstGeom prst="rect">
                      <a:avLst/>
                    </a:prstGeom>
                  </pic:spPr>
                </pic:pic>
              </a:graphicData>
            </a:graphic>
          </wp:inline>
        </w:drawing>
      </w:r>
    </w:p>
    <w:p w14:paraId="79658570" w14:textId="4CA83E2C" w:rsidR="00EC7C01" w:rsidRDefault="00EC7C01" w:rsidP="00EC7C01">
      <w:pPr>
        <w:pStyle w:val="a3"/>
        <w:jc w:val="left"/>
        <w:rPr>
          <w:sz w:val="18"/>
        </w:rPr>
      </w:pPr>
      <w:r>
        <w:rPr>
          <w:sz w:val="18"/>
        </w:rPr>
        <w:t xml:space="preserve">Fig. 5. </w:t>
      </w:r>
      <w:r>
        <w:rPr>
          <w:rFonts w:hint="eastAsia"/>
          <w:sz w:val="18"/>
          <w:lang w:eastAsia="zh-CN"/>
        </w:rPr>
        <w:t>The</w:t>
      </w:r>
      <w:r>
        <w:rPr>
          <w:sz w:val="18"/>
          <w:lang w:eastAsia="zh-CN"/>
        </w:rPr>
        <w:t xml:space="preserve"> actual mesh </w:t>
      </w:r>
      <w:proofErr w:type="gramStart"/>
      <w:r>
        <w:rPr>
          <w:sz w:val="18"/>
          <w:lang w:eastAsia="zh-CN"/>
        </w:rPr>
        <w:t>detail</w:t>
      </w:r>
      <w:proofErr w:type="gramEnd"/>
    </w:p>
    <w:p w14:paraId="18147B32" w14:textId="77777777" w:rsidR="00EC7C01" w:rsidRPr="00EC7C01" w:rsidRDefault="00EC7C01" w:rsidP="00EC7C01">
      <w:pPr>
        <w:pStyle w:val="a3"/>
        <w:jc w:val="left"/>
        <w:rPr>
          <w:sz w:val="18"/>
        </w:rPr>
      </w:pPr>
    </w:p>
    <w:p w14:paraId="49AE99FF" w14:textId="5C7140C5" w:rsidR="00C4581B" w:rsidRDefault="00987978" w:rsidP="00C4581B">
      <w:pPr>
        <w:pStyle w:val="a3"/>
        <w:rPr>
          <w:lang w:eastAsia="zh-CN"/>
        </w:rPr>
      </w:pPr>
      <w:r>
        <w:rPr>
          <w:lang w:eastAsia="zh-CN"/>
        </w:rPr>
        <w:t xml:space="preserve">“Parametric sweep” is used in study to </w:t>
      </w:r>
      <w:r w:rsidR="00054A99">
        <w:rPr>
          <w:rFonts w:hint="eastAsia"/>
          <w:lang w:eastAsia="zh-CN"/>
        </w:rPr>
        <w:t>conduct</w:t>
      </w:r>
      <w:r>
        <w:rPr>
          <w:lang w:eastAsia="zh-CN"/>
        </w:rPr>
        <w:t xml:space="preserve"> the sensitivity analysis.</w:t>
      </w:r>
      <w:r w:rsidR="00C4581B">
        <w:rPr>
          <w:rFonts w:hint="eastAsia"/>
          <w:lang w:eastAsia="zh-CN"/>
        </w:rPr>
        <w:t xml:space="preserve"> </w:t>
      </w:r>
      <w:r w:rsidR="00671853">
        <w:rPr>
          <w:lang w:eastAsia="zh-CN"/>
        </w:rPr>
        <w:t>Here are the three steps of the settings of the solvers.</w:t>
      </w:r>
    </w:p>
    <w:p w14:paraId="73DD824B" w14:textId="5B2636B6" w:rsidR="00C4581B" w:rsidRDefault="00C4581B" w:rsidP="00C4581B">
      <w:pPr>
        <w:pStyle w:val="a3"/>
        <w:rPr>
          <w:lang w:eastAsia="zh-CN"/>
        </w:rPr>
      </w:pPr>
      <w:r>
        <w:rPr>
          <w:lang w:eastAsia="zh-CN"/>
        </w:rPr>
        <w:t>A</w:t>
      </w:r>
      <w:r w:rsidR="00987978">
        <w:rPr>
          <w:lang w:eastAsia="zh-CN"/>
        </w:rPr>
        <w:t xml:space="preserve">s </w:t>
      </w:r>
      <w:r w:rsidR="00054A99">
        <w:rPr>
          <w:lang w:eastAsia="zh-CN"/>
        </w:rPr>
        <w:t>mentioned</w:t>
      </w:r>
      <w:r w:rsidR="00987978">
        <w:rPr>
          <w:lang w:eastAsia="zh-CN"/>
        </w:rPr>
        <w:t xml:space="preserve"> in </w:t>
      </w:r>
      <w:r w:rsidR="00054A99">
        <w:rPr>
          <w:lang w:eastAsia="zh-CN"/>
        </w:rPr>
        <w:t xml:space="preserve">section </w:t>
      </w:r>
      <w:r w:rsidR="00987978" w:rsidRPr="00A47EAD">
        <w:rPr>
          <w:i/>
          <w:iCs/>
        </w:rPr>
        <w:t>III.A.</w:t>
      </w:r>
      <w:r w:rsidR="00987978">
        <w:rPr>
          <w:i/>
          <w:iCs/>
        </w:rPr>
        <w:t xml:space="preserve">, </w:t>
      </w:r>
      <w:r w:rsidR="002A29C7">
        <w:rPr>
          <w:rFonts w:hint="eastAsia"/>
          <w:lang w:eastAsia="zh-CN"/>
        </w:rPr>
        <w:t>in</w:t>
      </w:r>
      <w:r w:rsidR="002A29C7">
        <w:rPr>
          <w:lang w:eastAsia="zh-CN"/>
        </w:rPr>
        <w:t xml:space="preserve"> the software COMSOL Multiphysics</w:t>
      </w:r>
      <w:r w:rsidR="00E256C3" w:rsidRPr="009E4773">
        <w:rPr>
          <w:lang w:eastAsia="zh-CN"/>
        </w:rPr>
        <w:t>®</w:t>
      </w:r>
      <w:r w:rsidR="002A29C7">
        <w:rPr>
          <w:lang w:eastAsia="zh-CN"/>
        </w:rPr>
        <w:t xml:space="preserve">, a procedure </w:t>
      </w:r>
      <w:r w:rsidR="003A7E2F">
        <w:rPr>
          <w:lang w:eastAsia="zh-CN"/>
        </w:rPr>
        <w:t xml:space="preserve">in study </w:t>
      </w:r>
      <w:r w:rsidR="002A29C7">
        <w:rPr>
          <w:lang w:eastAsia="zh-CN"/>
        </w:rPr>
        <w:t xml:space="preserve">called </w:t>
      </w:r>
      <w:r w:rsidR="00987978" w:rsidRPr="006610C4">
        <w:t>“coil geometry analysis” should be u</w:t>
      </w:r>
      <w:r w:rsidRPr="006610C4">
        <w:t>tilized</w:t>
      </w:r>
      <w:r w:rsidR="00987978" w:rsidRPr="006610C4">
        <w:t xml:space="preserve"> to analyze the geometry of the coil </w:t>
      </w:r>
      <w:r w:rsidR="002A29C7" w:rsidRPr="006610C4">
        <w:t>because of the</w:t>
      </w:r>
      <w:r w:rsidR="00987978" w:rsidRPr="006610C4">
        <w:t xml:space="preserve"> setting of </w:t>
      </w:r>
      <w:r w:rsidR="00987978" w:rsidRPr="006610C4">
        <w:rPr>
          <w:lang w:eastAsia="zh-CN"/>
        </w:rPr>
        <w:t>“homogenized multi-turn”</w:t>
      </w:r>
      <w:r w:rsidR="002A29C7">
        <w:rPr>
          <w:lang w:eastAsia="zh-CN"/>
        </w:rPr>
        <w:t xml:space="preserve"> in AC/DC module</w:t>
      </w:r>
      <w:r w:rsidR="00987978">
        <w:rPr>
          <w:lang w:eastAsia="zh-CN"/>
        </w:rPr>
        <w:t>.</w:t>
      </w:r>
      <w:r>
        <w:rPr>
          <w:lang w:eastAsia="zh-CN"/>
        </w:rPr>
        <w:t xml:space="preserve"> If not, it would eventually lead to the failure of the whole model.</w:t>
      </w:r>
      <w:r w:rsidR="00987978">
        <w:rPr>
          <w:lang w:eastAsia="zh-CN"/>
        </w:rPr>
        <w:t xml:space="preserve"> </w:t>
      </w:r>
    </w:p>
    <w:p w14:paraId="0BAB8ADB" w14:textId="640DD6E8" w:rsidR="00C4581B" w:rsidRDefault="00987978" w:rsidP="00C4581B">
      <w:pPr>
        <w:pStyle w:val="a3"/>
        <w:rPr>
          <w:lang w:eastAsia="zh-CN"/>
        </w:rPr>
      </w:pPr>
      <w:r w:rsidRPr="006610C4">
        <w:rPr>
          <w:lang w:eastAsia="zh-CN"/>
        </w:rPr>
        <w:t>“Stationary” is in study</w:t>
      </w:r>
      <w:r w:rsidR="00B1444E" w:rsidRPr="006610C4">
        <w:rPr>
          <w:lang w:eastAsia="zh-CN"/>
        </w:rPr>
        <w:t xml:space="preserve"> step</w:t>
      </w:r>
      <w:r w:rsidRPr="006610C4">
        <w:rPr>
          <w:lang w:eastAsia="zh-CN"/>
        </w:rPr>
        <w:t xml:space="preserve"> 2</w:t>
      </w:r>
      <w:r w:rsidR="00671853" w:rsidRPr="006610C4">
        <w:rPr>
          <w:lang w:eastAsia="zh-CN"/>
        </w:rPr>
        <w:t>.</w:t>
      </w:r>
      <w:r w:rsidR="00B1444E" w:rsidRPr="006610C4">
        <w:rPr>
          <w:lang w:eastAsia="zh-CN"/>
        </w:rPr>
        <w:t xml:space="preserve"> </w:t>
      </w:r>
      <w:r w:rsidR="00671853" w:rsidRPr="006610C4">
        <w:rPr>
          <w:lang w:eastAsia="zh-CN"/>
        </w:rPr>
        <w:t>In COMSOL Multiphysics</w:t>
      </w:r>
      <w:r w:rsidR="00E256C3" w:rsidRPr="009E4773">
        <w:rPr>
          <w:lang w:eastAsia="zh-CN"/>
        </w:rPr>
        <w:t>®</w:t>
      </w:r>
      <w:r w:rsidR="00671853" w:rsidRPr="006610C4">
        <w:rPr>
          <w:lang w:eastAsia="zh-CN"/>
        </w:rPr>
        <w:t>, there are two basic solvers called “stationary” and “time dependent”. “Stationary” is to solve the circumstances that the</w:t>
      </w:r>
      <w:r w:rsidR="00671853" w:rsidRPr="006610C4">
        <w:t xml:space="preserve"> </w:t>
      </w:r>
      <w:r w:rsidR="00671853" w:rsidRPr="006610C4">
        <w:rPr>
          <w:lang w:eastAsia="zh-CN"/>
        </w:rPr>
        <w:t>physical quantity does not change with time. “Time dependent” is</w:t>
      </w:r>
      <w:r w:rsidR="006610C4" w:rsidRPr="006610C4">
        <w:rPr>
          <w:lang w:eastAsia="zh-CN"/>
        </w:rPr>
        <w:t xml:space="preserve"> to solve the ones that do change over time.</w:t>
      </w:r>
      <w:r w:rsidR="00671853" w:rsidRPr="006610C4">
        <w:rPr>
          <w:lang w:eastAsia="zh-CN"/>
        </w:rPr>
        <w:t xml:space="preserve"> </w:t>
      </w:r>
      <w:r w:rsidR="006610C4" w:rsidRPr="006610C4">
        <w:rPr>
          <w:lang w:eastAsia="zh-CN"/>
        </w:rPr>
        <w:t>Because, in this model,</w:t>
      </w:r>
      <w:r w:rsidR="00B1444E" w:rsidRPr="006610C4">
        <w:rPr>
          <w:lang w:eastAsia="zh-CN"/>
        </w:rPr>
        <w:t xml:space="preserve"> the magnetic field barely changes over time or just a little change which can be totally neglected. </w:t>
      </w:r>
      <w:r w:rsidR="00671853" w:rsidRPr="006610C4">
        <w:rPr>
          <w:lang w:eastAsia="zh-CN"/>
        </w:rPr>
        <w:t>It</w:t>
      </w:r>
      <w:r w:rsidR="00671853">
        <w:rPr>
          <w:lang w:eastAsia="zh-CN"/>
        </w:rPr>
        <w:t xml:space="preserve"> is reasonable </w:t>
      </w:r>
      <w:r w:rsidR="006610C4">
        <w:rPr>
          <w:lang w:eastAsia="zh-CN"/>
        </w:rPr>
        <w:t>to set a “stationary” study here to solve the AC/DC module.</w:t>
      </w:r>
    </w:p>
    <w:p w14:paraId="38E4FA7D" w14:textId="436A6719" w:rsidR="009E4773" w:rsidRPr="009E4773" w:rsidRDefault="00B1444E" w:rsidP="009E4773">
      <w:pPr>
        <w:pStyle w:val="a3"/>
        <w:rPr>
          <w:vertAlign w:val="superscript"/>
          <w:lang w:eastAsia="zh-CN"/>
        </w:rPr>
      </w:pPr>
      <w:r>
        <w:rPr>
          <w:lang w:eastAsia="zh-CN"/>
        </w:rPr>
        <w:t xml:space="preserve">At last, “time dependent” is used in </w:t>
      </w:r>
      <w:r w:rsidR="006610C4">
        <w:rPr>
          <w:lang w:eastAsia="zh-CN"/>
        </w:rPr>
        <w:t>last study</w:t>
      </w:r>
      <w:r>
        <w:rPr>
          <w:lang w:eastAsia="zh-CN"/>
        </w:rPr>
        <w:t>,</w:t>
      </w:r>
      <w:r w:rsidR="006610C4">
        <w:rPr>
          <w:lang w:eastAsia="zh-CN"/>
        </w:rPr>
        <w:t xml:space="preserve"> </w:t>
      </w:r>
      <w:proofErr w:type="gramStart"/>
      <w:r w:rsidR="006610C4">
        <w:rPr>
          <w:lang w:eastAsia="zh-CN"/>
        </w:rPr>
        <w:t>in order to</w:t>
      </w:r>
      <w:proofErr w:type="gramEnd"/>
      <w:r>
        <w:rPr>
          <w:lang w:eastAsia="zh-CN"/>
        </w:rPr>
        <w:t xml:space="preserve"> solve the condition of the heat transfer </w:t>
      </w:r>
      <w:r w:rsidR="006610C4">
        <w:rPr>
          <w:lang w:eastAsia="zh-CN"/>
        </w:rPr>
        <w:t xml:space="preserve">changes </w:t>
      </w:r>
      <w:r>
        <w:rPr>
          <w:lang w:eastAsia="zh-CN"/>
        </w:rPr>
        <w:t>over time.</w:t>
      </w:r>
      <w:r w:rsidR="0070032A">
        <w:rPr>
          <w:lang w:eastAsia="zh-CN"/>
        </w:rPr>
        <w:t xml:space="preserve"> The time in the simulation stops at 45 s as the device operates in a steady state with stationary conditions for tens of seconds in the reality.</w:t>
      </w:r>
      <w:r w:rsidR="009E4773">
        <w:rPr>
          <w:vertAlign w:val="superscript"/>
          <w:lang w:eastAsia="zh-CN"/>
        </w:rPr>
        <w:t>4</w:t>
      </w:r>
    </w:p>
    <w:p w14:paraId="2196D720" w14:textId="77777777" w:rsidR="00017A3A" w:rsidRPr="00A47EAD" w:rsidRDefault="00017A3A" w:rsidP="00A47EAD">
      <w:pPr>
        <w:pStyle w:val="a3"/>
        <w:jc w:val="left"/>
        <w:rPr>
          <w:lang w:eastAsia="zh-CN"/>
        </w:rPr>
      </w:pPr>
    </w:p>
    <w:p w14:paraId="78176D3E" w14:textId="5A61C901" w:rsidR="00781B6A" w:rsidRDefault="003446D9" w:rsidP="003446D9">
      <w:pPr>
        <w:pStyle w:val="a3"/>
        <w:jc w:val="center"/>
        <w:rPr>
          <w:lang w:eastAsia="zh-CN"/>
        </w:rPr>
      </w:pPr>
      <w:r>
        <w:t>I</w:t>
      </w:r>
      <w:r>
        <w:rPr>
          <w:rFonts w:hint="eastAsia"/>
          <w:lang w:eastAsia="zh-CN"/>
        </w:rPr>
        <w:t>V</w:t>
      </w:r>
      <w:r>
        <w:t xml:space="preserve">. </w:t>
      </w:r>
      <w:r>
        <w:rPr>
          <w:lang w:eastAsia="zh-CN"/>
        </w:rPr>
        <w:t>RESULTS</w:t>
      </w:r>
    </w:p>
    <w:p w14:paraId="746911B6" w14:textId="0D53675C" w:rsidR="003446D9" w:rsidRDefault="003446D9" w:rsidP="003446D9">
      <w:pPr>
        <w:pStyle w:val="a3"/>
        <w:jc w:val="center"/>
        <w:rPr>
          <w:lang w:eastAsia="zh-CN"/>
        </w:rPr>
      </w:pPr>
    </w:p>
    <w:p w14:paraId="53B0DE75" w14:textId="79334BF1" w:rsidR="0070032A" w:rsidRDefault="0070032A" w:rsidP="0070032A">
      <w:pPr>
        <w:pStyle w:val="a3"/>
        <w:jc w:val="left"/>
        <w:rPr>
          <w:lang w:eastAsia="zh-CN"/>
        </w:rPr>
      </w:pPr>
      <w:r w:rsidRPr="00A70D88">
        <w:rPr>
          <w:rFonts w:hint="eastAsia"/>
          <w:lang w:eastAsia="zh-CN"/>
        </w:rPr>
        <w:t>T</w:t>
      </w:r>
      <w:r w:rsidRPr="00A70D88">
        <w:rPr>
          <w:lang w:eastAsia="zh-CN"/>
        </w:rPr>
        <w:t xml:space="preserve">he simulation gives </w:t>
      </w:r>
      <w:r w:rsidR="00CF1725">
        <w:rPr>
          <w:lang w:eastAsia="zh-CN"/>
        </w:rPr>
        <w:t>satisfied</w:t>
      </w:r>
      <w:r w:rsidR="00CF1725" w:rsidRPr="00A70D88">
        <w:rPr>
          <w:lang w:eastAsia="zh-CN"/>
        </w:rPr>
        <w:t xml:space="preserve"> </w:t>
      </w:r>
      <w:r w:rsidR="006101A3" w:rsidRPr="00A70D88">
        <w:rPr>
          <w:lang w:eastAsia="zh-CN"/>
        </w:rPr>
        <w:t xml:space="preserve">results compared with the experimental results </w:t>
      </w:r>
      <w:r w:rsidR="00E546E0" w:rsidRPr="00A70D88">
        <w:rPr>
          <w:lang w:eastAsia="zh-CN"/>
        </w:rPr>
        <w:t xml:space="preserve">of the real </w:t>
      </w:r>
      <w:r w:rsidR="00E66EBC">
        <w:rPr>
          <w:lang w:eastAsia="zh-CN"/>
        </w:rPr>
        <w:t>HELIMAK</w:t>
      </w:r>
      <w:r w:rsidR="00E546E0" w:rsidRPr="00A70D88">
        <w:rPr>
          <w:lang w:eastAsia="zh-CN"/>
        </w:rPr>
        <w:t xml:space="preserve"> device </w:t>
      </w:r>
      <w:r w:rsidR="006101A3" w:rsidRPr="00A70D88">
        <w:rPr>
          <w:lang w:eastAsia="zh-CN"/>
        </w:rPr>
        <w:t>and simulation models from other researchers.</w:t>
      </w:r>
    </w:p>
    <w:p w14:paraId="57C17032" w14:textId="77777777" w:rsidR="00C02CEB" w:rsidRDefault="00C02CEB" w:rsidP="0070032A">
      <w:pPr>
        <w:pStyle w:val="a3"/>
        <w:jc w:val="left"/>
        <w:rPr>
          <w:lang w:eastAsia="zh-CN"/>
        </w:rPr>
      </w:pPr>
    </w:p>
    <w:p w14:paraId="2F132F97" w14:textId="5FA1726A" w:rsidR="00E546E0" w:rsidRDefault="00E546E0" w:rsidP="00671853">
      <w:pPr>
        <w:pStyle w:val="a3"/>
        <w:ind w:firstLine="0"/>
        <w:jc w:val="center"/>
        <w:rPr>
          <w:lang w:eastAsia="zh-CN"/>
        </w:rPr>
      </w:pPr>
      <w:r w:rsidRPr="00E546E0">
        <w:rPr>
          <w:noProof/>
          <w:lang w:eastAsia="zh-CN"/>
        </w:rPr>
        <w:drawing>
          <wp:inline distT="0" distB="0" distL="0" distR="0" wp14:anchorId="4FAF3448" wp14:editId="473CE6FE">
            <wp:extent cx="3028950" cy="2169795"/>
            <wp:effectExtent l="0" t="0" r="6350" b="1905"/>
            <wp:docPr id="2" name="图片 2" descr="图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标&#10;&#10;中度可信度描述已自动生成"/>
                    <pic:cNvPicPr/>
                  </pic:nvPicPr>
                  <pic:blipFill>
                    <a:blip r:embed="rId15"/>
                    <a:stretch>
                      <a:fillRect/>
                    </a:stretch>
                  </pic:blipFill>
                  <pic:spPr>
                    <a:xfrm>
                      <a:off x="0" y="0"/>
                      <a:ext cx="3028950" cy="2169795"/>
                    </a:xfrm>
                    <a:prstGeom prst="rect">
                      <a:avLst/>
                    </a:prstGeom>
                  </pic:spPr>
                </pic:pic>
              </a:graphicData>
            </a:graphic>
          </wp:inline>
        </w:drawing>
      </w:r>
    </w:p>
    <w:p w14:paraId="67076D67" w14:textId="7E650E5A" w:rsidR="00E546E0" w:rsidRDefault="00E546E0" w:rsidP="00E546E0">
      <w:pPr>
        <w:pStyle w:val="a3"/>
        <w:jc w:val="left"/>
        <w:rPr>
          <w:sz w:val="18"/>
          <w:lang w:eastAsia="zh-CN"/>
        </w:rPr>
      </w:pPr>
      <w:r>
        <w:rPr>
          <w:sz w:val="18"/>
        </w:rPr>
        <w:t xml:space="preserve">Fig. </w:t>
      </w:r>
      <w:r w:rsidR="00EC7C01">
        <w:rPr>
          <w:sz w:val="18"/>
        </w:rPr>
        <w:t>6</w:t>
      </w:r>
      <w:r>
        <w:rPr>
          <w:sz w:val="18"/>
        </w:rPr>
        <w:t xml:space="preserve">. </w:t>
      </w:r>
      <w:r>
        <w:rPr>
          <w:rFonts w:hint="eastAsia"/>
          <w:sz w:val="18"/>
          <w:lang w:eastAsia="zh-CN"/>
        </w:rPr>
        <w:t>The</w:t>
      </w:r>
      <w:r>
        <w:rPr>
          <w:sz w:val="18"/>
          <w:lang w:eastAsia="zh-CN"/>
        </w:rPr>
        <w:t xml:space="preserve"> </w:t>
      </w:r>
      <w:r w:rsidR="00A70D88">
        <w:rPr>
          <w:sz w:val="18"/>
          <w:lang w:eastAsia="zh-CN"/>
        </w:rPr>
        <w:t xml:space="preserve">axial </w:t>
      </w:r>
      <w:r>
        <w:rPr>
          <w:sz w:val="18"/>
          <w:lang w:eastAsia="zh-CN"/>
        </w:rPr>
        <w:t>magnetic flux density of the model</w:t>
      </w:r>
    </w:p>
    <w:p w14:paraId="7A01732B" w14:textId="77777777" w:rsidR="00A70D88" w:rsidRDefault="00A70D88" w:rsidP="00E546E0">
      <w:pPr>
        <w:pStyle w:val="a3"/>
        <w:jc w:val="left"/>
        <w:rPr>
          <w:lang w:eastAsia="zh-CN"/>
        </w:rPr>
      </w:pPr>
    </w:p>
    <w:p w14:paraId="698852C0" w14:textId="5D159B99" w:rsidR="00E546E0" w:rsidRDefault="00A70D88" w:rsidP="00671853">
      <w:pPr>
        <w:pStyle w:val="a3"/>
        <w:ind w:firstLine="0"/>
        <w:jc w:val="center"/>
        <w:rPr>
          <w:lang w:eastAsia="zh-CN"/>
        </w:rPr>
      </w:pPr>
      <w:r w:rsidRPr="00A70D88">
        <w:rPr>
          <w:noProof/>
          <w:lang w:eastAsia="zh-CN"/>
        </w:rPr>
        <w:drawing>
          <wp:inline distT="0" distB="0" distL="0" distR="0" wp14:anchorId="20FF2C9A" wp14:editId="0016F5F8">
            <wp:extent cx="3028950" cy="2169795"/>
            <wp:effectExtent l="0" t="0" r="6350" b="1905"/>
            <wp:docPr id="3" name="图片 3" descr="图片包含 钟表, 监控, 屏幕, 灯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包含 钟表, 监控, 屏幕, 灯光&#10;&#10;描述已自动生成"/>
                    <pic:cNvPicPr/>
                  </pic:nvPicPr>
                  <pic:blipFill>
                    <a:blip r:embed="rId16"/>
                    <a:stretch>
                      <a:fillRect/>
                    </a:stretch>
                  </pic:blipFill>
                  <pic:spPr>
                    <a:xfrm>
                      <a:off x="0" y="0"/>
                      <a:ext cx="3028950" cy="2169795"/>
                    </a:xfrm>
                    <a:prstGeom prst="rect">
                      <a:avLst/>
                    </a:prstGeom>
                  </pic:spPr>
                </pic:pic>
              </a:graphicData>
            </a:graphic>
          </wp:inline>
        </w:drawing>
      </w:r>
    </w:p>
    <w:p w14:paraId="706FEBA2" w14:textId="2C7CD7F5" w:rsidR="00A70D88" w:rsidRDefault="00A70D88" w:rsidP="00A70D88">
      <w:pPr>
        <w:pStyle w:val="a3"/>
        <w:jc w:val="left"/>
        <w:rPr>
          <w:lang w:eastAsia="zh-CN"/>
        </w:rPr>
      </w:pPr>
      <w:r>
        <w:rPr>
          <w:sz w:val="18"/>
        </w:rPr>
        <w:t xml:space="preserve">Fig. </w:t>
      </w:r>
      <w:r w:rsidR="00EC7C01">
        <w:rPr>
          <w:sz w:val="18"/>
        </w:rPr>
        <w:t>7</w:t>
      </w:r>
      <w:r>
        <w:rPr>
          <w:sz w:val="18"/>
        </w:rPr>
        <w:t xml:space="preserve">. </w:t>
      </w:r>
      <w:r>
        <w:rPr>
          <w:rFonts w:hint="eastAsia"/>
          <w:sz w:val="18"/>
          <w:lang w:eastAsia="zh-CN"/>
        </w:rPr>
        <w:t>The</w:t>
      </w:r>
      <w:r>
        <w:rPr>
          <w:sz w:val="18"/>
          <w:lang w:eastAsia="zh-CN"/>
        </w:rPr>
        <w:t xml:space="preserve"> radial magnetic flux density of the model</w:t>
      </w:r>
    </w:p>
    <w:p w14:paraId="22E61865" w14:textId="77777777" w:rsidR="008A3DE3" w:rsidRPr="00E81A15" w:rsidRDefault="008A3DE3" w:rsidP="008A3DE3">
      <w:pPr>
        <w:pStyle w:val="a3"/>
        <w:ind w:firstLine="0"/>
        <w:jc w:val="left"/>
        <w:rPr>
          <w:lang w:eastAsia="zh-CN"/>
        </w:rPr>
      </w:pPr>
    </w:p>
    <w:p w14:paraId="5A73874F" w14:textId="278DE993" w:rsidR="00E546E0" w:rsidRPr="00E81A15" w:rsidRDefault="00E81A15" w:rsidP="00E81A15">
      <w:pPr>
        <w:pStyle w:val="a3"/>
        <w:ind w:firstLine="0"/>
        <w:jc w:val="center"/>
        <w:rPr>
          <w:lang w:eastAsia="zh-CN"/>
        </w:rPr>
      </w:pPr>
      <w:r w:rsidRPr="00E81A15">
        <w:rPr>
          <w:noProof/>
          <w:lang w:eastAsia="zh-CN"/>
        </w:rPr>
        <w:drawing>
          <wp:inline distT="0" distB="0" distL="0" distR="0" wp14:anchorId="0A466700" wp14:editId="383D9771">
            <wp:extent cx="3028950" cy="2169795"/>
            <wp:effectExtent l="0" t="0" r="0" b="1905"/>
            <wp:docPr id="5" name="图片 5" descr="屏幕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屏幕上有字&#10;&#10;中度可信度描述已自动生成"/>
                    <pic:cNvPicPr/>
                  </pic:nvPicPr>
                  <pic:blipFill>
                    <a:blip r:embed="rId17"/>
                    <a:stretch>
                      <a:fillRect/>
                    </a:stretch>
                  </pic:blipFill>
                  <pic:spPr>
                    <a:xfrm>
                      <a:off x="0" y="0"/>
                      <a:ext cx="3028950" cy="2169795"/>
                    </a:xfrm>
                    <a:prstGeom prst="rect">
                      <a:avLst/>
                    </a:prstGeom>
                  </pic:spPr>
                </pic:pic>
              </a:graphicData>
            </a:graphic>
          </wp:inline>
        </w:drawing>
      </w:r>
    </w:p>
    <w:p w14:paraId="26E6DFCE" w14:textId="5984ECAF" w:rsidR="00E546E0" w:rsidRDefault="00910435" w:rsidP="00910435">
      <w:pPr>
        <w:pStyle w:val="a3"/>
        <w:jc w:val="left"/>
        <w:rPr>
          <w:sz w:val="18"/>
          <w:lang w:eastAsia="zh-CN"/>
        </w:rPr>
      </w:pPr>
      <w:r>
        <w:rPr>
          <w:sz w:val="18"/>
        </w:rPr>
        <w:t xml:space="preserve">Fig. </w:t>
      </w:r>
      <w:r w:rsidR="00EC7C01">
        <w:rPr>
          <w:sz w:val="18"/>
        </w:rPr>
        <w:t>8</w:t>
      </w:r>
      <w:r>
        <w:rPr>
          <w:sz w:val="18"/>
        </w:rPr>
        <w:t xml:space="preserve">. </w:t>
      </w:r>
      <w:r>
        <w:rPr>
          <w:rFonts w:hint="eastAsia"/>
          <w:sz w:val="18"/>
          <w:lang w:eastAsia="zh-CN"/>
        </w:rPr>
        <w:t>The</w:t>
      </w:r>
      <w:r>
        <w:rPr>
          <w:sz w:val="18"/>
          <w:lang w:eastAsia="zh-CN"/>
        </w:rPr>
        <w:t xml:space="preserve"> radial temperature distribution of the model</w:t>
      </w:r>
    </w:p>
    <w:p w14:paraId="26B7C335" w14:textId="77777777" w:rsidR="00EA004B" w:rsidRPr="00910435" w:rsidRDefault="00EA004B" w:rsidP="00910435">
      <w:pPr>
        <w:pStyle w:val="a3"/>
        <w:jc w:val="left"/>
        <w:rPr>
          <w:lang w:eastAsia="zh-CN"/>
        </w:rPr>
      </w:pPr>
    </w:p>
    <w:p w14:paraId="53890CD1" w14:textId="53906458" w:rsidR="00E546E0" w:rsidRDefault="00910435" w:rsidP="00910435">
      <w:pPr>
        <w:pStyle w:val="a3"/>
        <w:ind w:firstLine="0"/>
        <w:jc w:val="left"/>
        <w:rPr>
          <w:lang w:eastAsia="zh-CN"/>
        </w:rPr>
      </w:pPr>
      <w:r w:rsidRPr="00910435">
        <w:rPr>
          <w:noProof/>
          <w:lang w:eastAsia="zh-CN"/>
        </w:rPr>
        <w:lastRenderedPageBreak/>
        <w:drawing>
          <wp:inline distT="0" distB="0" distL="0" distR="0" wp14:anchorId="09433605" wp14:editId="451862BA">
            <wp:extent cx="3028950" cy="2169795"/>
            <wp:effectExtent l="0" t="0" r="6350" b="1905"/>
            <wp:docPr id="6" name="图片 6" descr="屏幕上有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屏幕上有字&#10;&#10;低可信度描述已自动生成"/>
                    <pic:cNvPicPr/>
                  </pic:nvPicPr>
                  <pic:blipFill>
                    <a:blip r:embed="rId18"/>
                    <a:stretch>
                      <a:fillRect/>
                    </a:stretch>
                  </pic:blipFill>
                  <pic:spPr>
                    <a:xfrm>
                      <a:off x="0" y="0"/>
                      <a:ext cx="3028950" cy="2169795"/>
                    </a:xfrm>
                    <a:prstGeom prst="rect">
                      <a:avLst/>
                    </a:prstGeom>
                  </pic:spPr>
                </pic:pic>
              </a:graphicData>
            </a:graphic>
          </wp:inline>
        </w:drawing>
      </w:r>
    </w:p>
    <w:p w14:paraId="7AB68FA3" w14:textId="446C4AAC" w:rsidR="00910435" w:rsidRDefault="00910435" w:rsidP="00910435">
      <w:pPr>
        <w:pStyle w:val="a3"/>
        <w:jc w:val="left"/>
        <w:rPr>
          <w:sz w:val="18"/>
          <w:lang w:eastAsia="zh-CN"/>
        </w:rPr>
      </w:pPr>
      <w:r>
        <w:rPr>
          <w:sz w:val="18"/>
        </w:rPr>
        <w:t xml:space="preserve">Fig. </w:t>
      </w:r>
      <w:r w:rsidR="00EC7C01">
        <w:rPr>
          <w:sz w:val="18"/>
        </w:rPr>
        <w:t>9</w:t>
      </w:r>
      <w:r>
        <w:rPr>
          <w:sz w:val="18"/>
        </w:rPr>
        <w:t xml:space="preserve">. </w:t>
      </w:r>
      <w:r>
        <w:rPr>
          <w:rFonts w:hint="eastAsia"/>
          <w:sz w:val="18"/>
          <w:lang w:eastAsia="zh-CN"/>
        </w:rPr>
        <w:t>The</w:t>
      </w:r>
      <w:r>
        <w:rPr>
          <w:sz w:val="18"/>
          <w:lang w:eastAsia="zh-CN"/>
        </w:rPr>
        <w:t xml:space="preserve"> radial temperature distribution of the model at </w:t>
      </w:r>
      <m:oMath>
        <m:r>
          <w:rPr>
            <w:rFonts w:ascii="Cambria Math" w:hAnsi="Cambria Math"/>
            <w:sz w:val="18"/>
            <w:lang w:eastAsia="zh-CN"/>
          </w:rPr>
          <m:t>z=1 m</m:t>
        </m:r>
      </m:oMath>
      <w:r>
        <w:rPr>
          <w:rFonts w:hint="eastAsia"/>
          <w:sz w:val="18"/>
          <w:lang w:eastAsia="zh-CN"/>
        </w:rPr>
        <w:t xml:space="preserve"> </w:t>
      </w:r>
      <w:r>
        <w:rPr>
          <w:sz w:val="18"/>
          <w:lang w:eastAsia="zh-CN"/>
        </w:rPr>
        <w:t>(the average height of the central VF coil)</w:t>
      </w:r>
    </w:p>
    <w:p w14:paraId="121D17DD" w14:textId="77777777" w:rsidR="00EA004B" w:rsidRDefault="00EA004B" w:rsidP="00910435">
      <w:pPr>
        <w:pStyle w:val="a3"/>
        <w:jc w:val="left"/>
        <w:rPr>
          <w:lang w:eastAsia="zh-CN"/>
        </w:rPr>
      </w:pPr>
    </w:p>
    <w:p w14:paraId="1A7DD0A4" w14:textId="77D811F1" w:rsidR="00910435" w:rsidRPr="00A70D88" w:rsidRDefault="00910435" w:rsidP="00910435">
      <w:pPr>
        <w:pStyle w:val="a3"/>
        <w:ind w:firstLine="0"/>
        <w:jc w:val="left"/>
        <w:rPr>
          <w:lang w:eastAsia="zh-CN"/>
        </w:rPr>
      </w:pPr>
      <w:r w:rsidRPr="00910435">
        <w:rPr>
          <w:noProof/>
          <w:lang w:eastAsia="zh-CN"/>
        </w:rPr>
        <w:drawing>
          <wp:inline distT="0" distB="0" distL="0" distR="0" wp14:anchorId="37354F8D" wp14:editId="200C2516">
            <wp:extent cx="3028950" cy="2169795"/>
            <wp:effectExtent l="0" t="0" r="6350" b="1905"/>
            <wp:docPr id="8" name="图片 8" descr="电脑游戏的屏幕&#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游戏的屏幕&#10;&#10;中度可信度描述已自动生成"/>
                    <pic:cNvPicPr/>
                  </pic:nvPicPr>
                  <pic:blipFill>
                    <a:blip r:embed="rId19"/>
                    <a:stretch>
                      <a:fillRect/>
                    </a:stretch>
                  </pic:blipFill>
                  <pic:spPr>
                    <a:xfrm>
                      <a:off x="0" y="0"/>
                      <a:ext cx="3028950" cy="2169795"/>
                    </a:xfrm>
                    <a:prstGeom prst="rect">
                      <a:avLst/>
                    </a:prstGeom>
                  </pic:spPr>
                </pic:pic>
              </a:graphicData>
            </a:graphic>
          </wp:inline>
        </w:drawing>
      </w:r>
    </w:p>
    <w:p w14:paraId="5BE0D978" w14:textId="48B29346" w:rsidR="00910435" w:rsidRDefault="00910435" w:rsidP="008A3DE3">
      <w:pPr>
        <w:pStyle w:val="a3"/>
        <w:ind w:firstLineChars="236" w:firstLine="425"/>
        <w:jc w:val="left"/>
        <w:rPr>
          <w:lang w:eastAsia="zh-CN"/>
        </w:rPr>
      </w:pPr>
      <w:r>
        <w:rPr>
          <w:sz w:val="18"/>
        </w:rPr>
        <w:t xml:space="preserve">Fig. </w:t>
      </w:r>
      <w:r w:rsidR="00EC7C01">
        <w:rPr>
          <w:sz w:val="18"/>
        </w:rPr>
        <w:t>10</w:t>
      </w:r>
      <w:r>
        <w:rPr>
          <w:sz w:val="18"/>
        </w:rPr>
        <w:t xml:space="preserve">. </w:t>
      </w:r>
      <w:r>
        <w:rPr>
          <w:rFonts w:hint="eastAsia"/>
          <w:sz w:val="18"/>
          <w:lang w:eastAsia="zh-CN"/>
        </w:rPr>
        <w:t>The</w:t>
      </w:r>
      <w:r>
        <w:rPr>
          <w:sz w:val="18"/>
          <w:lang w:eastAsia="zh-CN"/>
        </w:rPr>
        <w:t xml:space="preserve"> radial temperature distribution of the model at </w:t>
      </w:r>
      <m:oMath>
        <m:r>
          <w:rPr>
            <w:rFonts w:ascii="Cambria Math" w:hAnsi="Cambria Math"/>
            <w:sz w:val="18"/>
            <w:lang w:eastAsia="zh-CN"/>
          </w:rPr>
          <m:t>z=2.05 m</m:t>
        </m:r>
      </m:oMath>
      <w:r>
        <w:rPr>
          <w:rFonts w:hint="eastAsia"/>
          <w:sz w:val="18"/>
          <w:lang w:eastAsia="zh-CN"/>
        </w:rPr>
        <w:t xml:space="preserve"> </w:t>
      </w:r>
      <w:r>
        <w:rPr>
          <w:sz w:val="18"/>
          <w:lang w:eastAsia="zh-CN"/>
        </w:rPr>
        <w:t>(the average height of the top VF coil)</w:t>
      </w:r>
    </w:p>
    <w:p w14:paraId="64D19A6F" w14:textId="2AC99D90" w:rsidR="00AD6690" w:rsidRDefault="00AD6690" w:rsidP="00AD6690">
      <w:pPr>
        <w:pStyle w:val="a3"/>
        <w:ind w:firstLine="0"/>
        <w:rPr>
          <w:lang w:eastAsia="zh-CN"/>
        </w:rPr>
      </w:pPr>
    </w:p>
    <w:p w14:paraId="33319047" w14:textId="123F38F9" w:rsidR="00AD6690" w:rsidRPr="00DA4CC5" w:rsidRDefault="00DA4CC5" w:rsidP="00DA4CC5">
      <w:pPr>
        <w:pStyle w:val="a3"/>
        <w:ind w:firstLine="0"/>
        <w:jc w:val="center"/>
        <w:rPr>
          <w:lang w:eastAsia="zh-CN"/>
        </w:rPr>
      </w:pPr>
      <w:r>
        <w:rPr>
          <w:noProof/>
          <w:lang w:eastAsia="zh-CN"/>
        </w:rPr>
        <w:drawing>
          <wp:inline distT="0" distB="0" distL="0" distR="0" wp14:anchorId="1E79599D" wp14:editId="654B7161">
            <wp:extent cx="3028950" cy="2163445"/>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0">
                      <a:extLst>
                        <a:ext uri="{28A0092B-C50C-407E-A947-70E740481C1C}">
                          <a14:useLocalDpi xmlns:a14="http://schemas.microsoft.com/office/drawing/2010/main" val="0"/>
                        </a:ext>
                      </a:extLst>
                    </a:blip>
                    <a:stretch>
                      <a:fillRect/>
                    </a:stretch>
                  </pic:blipFill>
                  <pic:spPr>
                    <a:xfrm>
                      <a:off x="0" y="0"/>
                      <a:ext cx="3028950" cy="2163445"/>
                    </a:xfrm>
                    <a:prstGeom prst="rect">
                      <a:avLst/>
                    </a:prstGeom>
                  </pic:spPr>
                </pic:pic>
              </a:graphicData>
            </a:graphic>
          </wp:inline>
        </w:drawing>
      </w:r>
    </w:p>
    <w:p w14:paraId="4B87897E" w14:textId="6733AA2D" w:rsidR="00A2605E" w:rsidRDefault="00A2605E" w:rsidP="00A2605E">
      <w:pPr>
        <w:pStyle w:val="a3"/>
        <w:ind w:firstLineChars="236" w:firstLine="425"/>
        <w:jc w:val="left"/>
        <w:rPr>
          <w:lang w:eastAsia="zh-CN"/>
        </w:rPr>
      </w:pPr>
      <w:r>
        <w:rPr>
          <w:sz w:val="18"/>
        </w:rPr>
        <w:t xml:space="preserve">Fig. </w:t>
      </w:r>
      <w:r w:rsidR="00EC7C01">
        <w:rPr>
          <w:sz w:val="18"/>
        </w:rPr>
        <w:t>11</w:t>
      </w:r>
      <w:r>
        <w:rPr>
          <w:sz w:val="18"/>
        </w:rPr>
        <w:t xml:space="preserve">. </w:t>
      </w:r>
      <w:r w:rsidR="007C06D4">
        <w:rPr>
          <w:sz w:val="18"/>
          <w:lang w:eastAsia="zh-CN"/>
        </w:rPr>
        <w:t xml:space="preserve">The distribution of the magnetic flux density differs from </w:t>
      </w:r>
      <m:oMath>
        <m:r>
          <w:rPr>
            <w:rFonts w:ascii="Cambria Math" w:hAnsi="Cambria Math"/>
            <w:sz w:val="18"/>
            <w:lang w:eastAsia="zh-CN"/>
          </w:rPr>
          <m:t>r</m:t>
        </m:r>
      </m:oMath>
      <w:r w:rsidR="007C06D4">
        <w:rPr>
          <w:rFonts w:hint="eastAsia"/>
          <w:sz w:val="18"/>
          <w:lang w:eastAsia="zh-CN"/>
        </w:rPr>
        <w:t xml:space="preserve"> </w:t>
      </w:r>
      <w:r w:rsidR="007C06D4">
        <w:rPr>
          <w:sz w:val="18"/>
          <w:lang w:eastAsia="zh-CN"/>
        </w:rPr>
        <w:t xml:space="preserve">and </w:t>
      </w:r>
      <m:oMath>
        <m:r>
          <w:rPr>
            <w:rFonts w:ascii="Cambria Math" w:hAnsi="Cambria Math"/>
            <w:sz w:val="18"/>
            <w:lang w:eastAsia="zh-CN"/>
          </w:rPr>
          <m:t>z</m:t>
        </m:r>
      </m:oMath>
      <w:r w:rsidR="007C06D4">
        <w:rPr>
          <w:rFonts w:hint="eastAsia"/>
          <w:sz w:val="18"/>
          <w:lang w:eastAsia="zh-CN"/>
        </w:rPr>
        <w:t>.</w:t>
      </w:r>
      <w:r w:rsidR="007C06D4">
        <w:rPr>
          <w:sz w:val="18"/>
          <w:lang w:eastAsia="zh-CN"/>
        </w:rPr>
        <w:t xml:space="preserve"> </w:t>
      </w:r>
      <w:r w:rsidR="007C06D4" w:rsidRPr="007C06D4">
        <w:rPr>
          <w:sz w:val="18"/>
          <w:lang w:eastAsia="zh-CN"/>
        </w:rPr>
        <w:t xml:space="preserve">The </w:t>
      </w:r>
      <w:r w:rsidR="007C06D4">
        <w:rPr>
          <w:rFonts w:hint="eastAsia"/>
          <w:sz w:val="18"/>
          <w:lang w:eastAsia="zh-CN"/>
        </w:rPr>
        <w:t>x</w:t>
      </w:r>
      <w:r w:rsidR="007C06D4">
        <w:rPr>
          <w:sz w:val="18"/>
          <w:lang w:eastAsia="zh-CN"/>
        </w:rPr>
        <w:t xml:space="preserve"> axis</w:t>
      </w:r>
      <w:r w:rsidR="007C06D4" w:rsidRPr="007C06D4">
        <w:rPr>
          <w:sz w:val="18"/>
          <w:lang w:eastAsia="zh-CN"/>
        </w:rPr>
        <w:t xml:space="preserve"> represents the arc length, and the </w:t>
      </w:r>
      <w:r w:rsidR="007C06D4">
        <w:rPr>
          <w:sz w:val="18"/>
          <w:lang w:eastAsia="zh-CN"/>
        </w:rPr>
        <w:t>y axis</w:t>
      </w:r>
      <w:r w:rsidR="007C06D4" w:rsidRPr="007C06D4">
        <w:rPr>
          <w:sz w:val="18"/>
          <w:lang w:eastAsia="zh-CN"/>
        </w:rPr>
        <w:t xml:space="preserve"> represents the magnetic flux density</w:t>
      </w:r>
      <w:r w:rsidR="007C06D4">
        <w:rPr>
          <w:sz w:val="18"/>
          <w:lang w:eastAsia="zh-CN"/>
        </w:rPr>
        <w:t>.</w:t>
      </w:r>
    </w:p>
    <w:p w14:paraId="67FF630B" w14:textId="77777777" w:rsidR="00A2605E" w:rsidRPr="007C06D4" w:rsidRDefault="00A2605E" w:rsidP="00AD6690">
      <w:pPr>
        <w:pStyle w:val="a3"/>
        <w:ind w:firstLine="0"/>
        <w:rPr>
          <w:lang w:eastAsia="zh-CN"/>
        </w:rPr>
      </w:pPr>
    </w:p>
    <w:p w14:paraId="5695A204" w14:textId="63DD5DA3" w:rsidR="00AD6690" w:rsidRDefault="00DA4CC5" w:rsidP="00AD6690">
      <w:pPr>
        <w:pStyle w:val="a3"/>
        <w:ind w:firstLine="0"/>
        <w:rPr>
          <w:lang w:eastAsia="zh-CN"/>
        </w:rPr>
      </w:pPr>
      <w:r>
        <w:rPr>
          <w:noProof/>
          <w:lang w:eastAsia="zh-CN"/>
        </w:rPr>
        <w:drawing>
          <wp:inline distT="0" distB="0" distL="0" distR="0" wp14:anchorId="3E5E15C0" wp14:editId="3414FC2C">
            <wp:extent cx="3028950" cy="2163445"/>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1">
                      <a:extLst>
                        <a:ext uri="{28A0092B-C50C-407E-A947-70E740481C1C}">
                          <a14:useLocalDpi xmlns:a14="http://schemas.microsoft.com/office/drawing/2010/main" val="0"/>
                        </a:ext>
                      </a:extLst>
                    </a:blip>
                    <a:stretch>
                      <a:fillRect/>
                    </a:stretch>
                  </pic:blipFill>
                  <pic:spPr>
                    <a:xfrm>
                      <a:off x="0" y="0"/>
                      <a:ext cx="3028950" cy="2163445"/>
                    </a:xfrm>
                    <a:prstGeom prst="rect">
                      <a:avLst/>
                    </a:prstGeom>
                  </pic:spPr>
                </pic:pic>
              </a:graphicData>
            </a:graphic>
          </wp:inline>
        </w:drawing>
      </w:r>
    </w:p>
    <w:p w14:paraId="46D90341" w14:textId="5E221199" w:rsidR="002C34AB" w:rsidRDefault="007C06D4" w:rsidP="002C34AB">
      <w:pPr>
        <w:pStyle w:val="a3"/>
        <w:ind w:firstLineChars="236" w:firstLine="425"/>
        <w:jc w:val="left"/>
        <w:rPr>
          <w:lang w:eastAsia="zh-CN"/>
        </w:rPr>
      </w:pPr>
      <w:r>
        <w:rPr>
          <w:sz w:val="18"/>
        </w:rPr>
        <w:t>Fig. 1</w:t>
      </w:r>
      <w:r w:rsidR="00EC7C01">
        <w:rPr>
          <w:sz w:val="18"/>
        </w:rPr>
        <w:t>2</w:t>
      </w:r>
      <w:r>
        <w:rPr>
          <w:sz w:val="18"/>
        </w:rPr>
        <w:t xml:space="preserve">. </w:t>
      </w:r>
      <w:r>
        <w:rPr>
          <w:sz w:val="18"/>
          <w:lang w:eastAsia="zh-CN"/>
        </w:rPr>
        <w:t xml:space="preserve">The distribution of temperature differs from </w:t>
      </w:r>
      <m:oMath>
        <m:r>
          <w:rPr>
            <w:rFonts w:ascii="Cambria Math" w:hAnsi="Cambria Math"/>
            <w:sz w:val="18"/>
            <w:lang w:eastAsia="zh-CN"/>
          </w:rPr>
          <m:t>r</m:t>
        </m:r>
      </m:oMath>
      <w:r>
        <w:rPr>
          <w:rFonts w:hint="eastAsia"/>
          <w:sz w:val="18"/>
          <w:lang w:eastAsia="zh-CN"/>
        </w:rPr>
        <w:t xml:space="preserve"> </w:t>
      </w:r>
      <w:r>
        <w:rPr>
          <w:sz w:val="18"/>
          <w:lang w:eastAsia="zh-CN"/>
        </w:rPr>
        <w:t xml:space="preserve">and </w:t>
      </w:r>
      <m:oMath>
        <m:r>
          <w:rPr>
            <w:rFonts w:ascii="Cambria Math" w:hAnsi="Cambria Math"/>
            <w:sz w:val="18"/>
            <w:lang w:eastAsia="zh-CN"/>
          </w:rPr>
          <m:t>z</m:t>
        </m:r>
      </m:oMath>
      <w:r w:rsidR="0095586E">
        <w:rPr>
          <w:sz w:val="18"/>
          <w:lang w:eastAsia="zh-CN"/>
        </w:rPr>
        <w:t xml:space="preserve">, </w:t>
      </w:r>
      <m:oMath>
        <m:r>
          <w:rPr>
            <w:rFonts w:ascii="Cambria Math" w:hAnsi="Cambria Math"/>
            <w:sz w:val="18"/>
            <w:lang w:eastAsia="zh-CN"/>
          </w:rPr>
          <m:t>z</m:t>
        </m:r>
      </m:oMath>
      <w:r w:rsidR="0095586E">
        <w:rPr>
          <w:sz w:val="18"/>
          <w:lang w:eastAsia="zh-CN"/>
        </w:rPr>
        <w:t xml:space="preserve"> </w:t>
      </w:r>
      <w:r>
        <w:rPr>
          <w:sz w:val="18"/>
          <w:lang w:eastAsia="zh-CN"/>
        </w:rPr>
        <w:t>is from -2 m to 4 m</w:t>
      </w:r>
      <w:r>
        <w:rPr>
          <w:rFonts w:hint="eastAsia"/>
          <w:sz w:val="18"/>
          <w:lang w:eastAsia="zh-CN"/>
        </w:rPr>
        <w:t>.</w:t>
      </w:r>
      <w:r>
        <w:rPr>
          <w:sz w:val="18"/>
          <w:lang w:eastAsia="zh-CN"/>
        </w:rPr>
        <w:t xml:space="preserve"> </w:t>
      </w:r>
      <w:r w:rsidRPr="007C06D4">
        <w:rPr>
          <w:sz w:val="18"/>
          <w:lang w:eastAsia="zh-CN"/>
        </w:rPr>
        <w:t xml:space="preserve">The </w:t>
      </w:r>
      <w:r>
        <w:rPr>
          <w:rFonts w:hint="eastAsia"/>
          <w:sz w:val="18"/>
          <w:lang w:eastAsia="zh-CN"/>
        </w:rPr>
        <w:t>x</w:t>
      </w:r>
      <w:r>
        <w:rPr>
          <w:sz w:val="18"/>
          <w:lang w:eastAsia="zh-CN"/>
        </w:rPr>
        <w:t xml:space="preserve"> axis</w:t>
      </w:r>
      <w:r w:rsidRPr="007C06D4">
        <w:rPr>
          <w:sz w:val="18"/>
          <w:lang w:eastAsia="zh-CN"/>
        </w:rPr>
        <w:t xml:space="preserve"> represents </w:t>
      </w:r>
      <w:r>
        <w:rPr>
          <w:sz w:val="18"/>
          <w:lang w:eastAsia="zh-CN"/>
        </w:rPr>
        <w:t>the</w:t>
      </w:r>
      <w:r w:rsidR="0095586E">
        <w:rPr>
          <w:sz w:val="18"/>
          <w:lang w:eastAsia="zh-CN"/>
        </w:rPr>
        <w:t xml:space="preserve"> </w:t>
      </w:r>
      <m:oMath>
        <m:r>
          <w:rPr>
            <w:rFonts w:ascii="Cambria Math" w:hAnsi="Cambria Math"/>
            <w:sz w:val="18"/>
            <w:lang w:eastAsia="zh-CN"/>
          </w:rPr>
          <m:t>z</m:t>
        </m:r>
      </m:oMath>
      <w:r>
        <w:rPr>
          <w:sz w:val="18"/>
          <w:lang w:eastAsia="zh-CN"/>
        </w:rPr>
        <w:t xml:space="preserve"> length begun from the bottom to the top of the whole system</w:t>
      </w:r>
      <w:r w:rsidRPr="007C06D4">
        <w:rPr>
          <w:sz w:val="18"/>
          <w:lang w:eastAsia="zh-CN"/>
        </w:rPr>
        <w:t xml:space="preserve">, and the </w:t>
      </w:r>
      <w:r>
        <w:rPr>
          <w:sz w:val="18"/>
          <w:lang w:eastAsia="zh-CN"/>
        </w:rPr>
        <w:t>y axis</w:t>
      </w:r>
      <w:r w:rsidRPr="007C06D4">
        <w:rPr>
          <w:sz w:val="18"/>
          <w:lang w:eastAsia="zh-CN"/>
        </w:rPr>
        <w:t xml:space="preserve"> represents the </w:t>
      </w:r>
      <w:r>
        <w:rPr>
          <w:sz w:val="18"/>
          <w:lang w:eastAsia="zh-CN"/>
        </w:rPr>
        <w:t>temperature.</w:t>
      </w:r>
    </w:p>
    <w:p w14:paraId="61532096" w14:textId="77777777" w:rsidR="002C34AB" w:rsidRPr="002C34AB" w:rsidRDefault="002C34AB" w:rsidP="002C34AB">
      <w:pPr>
        <w:pStyle w:val="a3"/>
        <w:ind w:firstLineChars="180"/>
        <w:jc w:val="left"/>
        <w:rPr>
          <w:ins w:id="3" w:author="x w" w:date="2021-06-09T22:24:00Z"/>
          <w:lang w:eastAsia="zh-CN"/>
        </w:rPr>
      </w:pPr>
    </w:p>
    <w:p w14:paraId="6B55BF3B" w14:textId="3D9A43C8" w:rsidR="002C34AB" w:rsidRDefault="000E69B1" w:rsidP="000E69B1">
      <w:pPr>
        <w:pStyle w:val="a3"/>
        <w:rPr>
          <w:lang w:eastAsia="zh-CN"/>
        </w:rPr>
      </w:pPr>
      <w:r>
        <w:t>I</w:t>
      </w:r>
      <w:r w:rsidR="002C34AB">
        <w:t xml:space="preserve">n Fig. </w:t>
      </w:r>
      <w:r w:rsidR="00EC7C01">
        <w:t>11</w:t>
      </w:r>
      <w:r w:rsidR="002C34AB">
        <w:t xml:space="preserve"> and 1</w:t>
      </w:r>
      <w:r w:rsidR="00EC7C01">
        <w:t>2</w:t>
      </w:r>
      <w:r w:rsidR="003E0717">
        <w:rPr>
          <w:lang w:eastAsia="zh-CN"/>
        </w:rPr>
        <w:t xml:space="preserve">, </w:t>
      </w:r>
      <w:r>
        <w:rPr>
          <w:lang w:eastAsia="zh-CN"/>
        </w:rPr>
        <w:t>it demonstrates the distribution of the magnetic flux density and temperature along one-dimensional circles set.</w:t>
      </w:r>
      <w:r>
        <w:rPr>
          <w:rFonts w:hint="eastAsia"/>
          <w:lang w:eastAsia="zh-CN"/>
        </w:rPr>
        <w:t xml:space="preserve"> The</w:t>
      </w:r>
      <w:r>
        <w:rPr>
          <w:lang w:eastAsia="zh-CN"/>
        </w:rPr>
        <w:t xml:space="preserve"> magnetic flux density shows periodic change because of the distribution of the TF coils, which means the position </w:t>
      </w:r>
      <w:r w:rsidR="009A0100">
        <w:rPr>
          <w:lang w:eastAsia="zh-CN"/>
        </w:rPr>
        <w:t>that</w:t>
      </w:r>
      <w:r>
        <w:rPr>
          <w:lang w:eastAsia="zh-CN"/>
        </w:rPr>
        <w:t xml:space="preserve"> is nearer to the TF coils has higher flux density. Besides, inside the vacuum chamber, when the </w:t>
      </w:r>
      <m:oMath>
        <m:r>
          <w:rPr>
            <w:rFonts w:ascii="Cambria Math" w:hAnsi="Cambria Math"/>
            <w:lang w:eastAsia="zh-CN"/>
          </w:rPr>
          <m:t>r</m:t>
        </m:r>
      </m:oMath>
      <w:r>
        <w:rPr>
          <w:rFonts w:hint="eastAsia"/>
          <w:lang w:eastAsia="zh-CN"/>
        </w:rPr>
        <w:t xml:space="preserve"> </w:t>
      </w:r>
      <w:r>
        <w:rPr>
          <w:lang w:eastAsia="zh-CN"/>
        </w:rPr>
        <w:t xml:space="preserve">is smaller, the magnetic flux density would be higher. This also matches that the magnetic flux density is higher at the inner side of the vacuum chamber. </w:t>
      </w:r>
      <w:r w:rsidR="009A0100">
        <w:rPr>
          <w:lang w:eastAsia="zh-CN"/>
        </w:rPr>
        <w:t xml:space="preserve">As for the magnetic flux density varies </w:t>
      </w:r>
      <w:r w:rsidR="009A0100">
        <w:rPr>
          <w:rFonts w:hint="eastAsia"/>
          <w:lang w:eastAsia="zh-CN"/>
        </w:rPr>
        <w:t>in</w:t>
      </w:r>
      <w:r w:rsidR="009A0100">
        <w:rPr>
          <w:lang w:eastAsia="zh-CN"/>
        </w:rPr>
        <w:t xml:space="preserve"> </w:t>
      </w:r>
      <m:oMath>
        <m:r>
          <w:rPr>
            <w:rFonts w:ascii="Cambria Math" w:hAnsi="Cambria Math"/>
            <w:lang w:eastAsia="zh-CN"/>
          </w:rPr>
          <m:t>z</m:t>
        </m:r>
      </m:oMath>
      <w:r w:rsidR="009A0100">
        <w:rPr>
          <w:rFonts w:hint="eastAsia"/>
          <w:lang w:eastAsia="zh-CN"/>
        </w:rPr>
        <w:t xml:space="preserve"> </w:t>
      </w:r>
      <w:r w:rsidR="009A0100">
        <w:rPr>
          <w:lang w:eastAsia="zh-CN"/>
        </w:rPr>
        <w:t xml:space="preserve">direction, </w:t>
      </w:r>
      <w:r w:rsidR="009A0100">
        <w:rPr>
          <w:rFonts w:hint="eastAsia"/>
          <w:lang w:eastAsia="zh-CN"/>
        </w:rPr>
        <w:t>t</w:t>
      </w:r>
      <w:r w:rsidR="009A0100" w:rsidRPr="009A0100">
        <w:rPr>
          <w:lang w:eastAsia="zh-CN"/>
        </w:rPr>
        <w:t>he closer to the middle of the vacuum chamber, the smaller the periodic fluctuation of the magnetic flux density will be</w:t>
      </w:r>
      <w:r w:rsidR="009A0100">
        <w:rPr>
          <w:lang w:eastAsia="zh-CN"/>
        </w:rPr>
        <w:t xml:space="preserve">. That is because </w:t>
      </w:r>
      <w:r w:rsidR="009A0100">
        <w:rPr>
          <w:rFonts w:hint="eastAsia"/>
          <w:lang w:eastAsia="zh-CN"/>
        </w:rPr>
        <w:t>c</w:t>
      </w:r>
      <w:r w:rsidR="009A0100" w:rsidRPr="009A0100">
        <w:rPr>
          <w:lang w:eastAsia="zh-CN"/>
        </w:rPr>
        <w:t>loser to the middle of the vacuum chamber will be farther away from the TF coil</w:t>
      </w:r>
      <w:r w:rsidR="009A0100">
        <w:rPr>
          <w:lang w:eastAsia="zh-CN"/>
        </w:rPr>
        <w:t xml:space="preserve">, which brings less fluctuation. The distribution of temperature differs from </w:t>
      </w:r>
      <m:oMath>
        <m:r>
          <w:rPr>
            <w:rFonts w:ascii="Cambria Math" w:hAnsi="Cambria Math"/>
            <w:lang w:eastAsia="zh-CN"/>
          </w:rPr>
          <m:t>r</m:t>
        </m:r>
      </m:oMath>
      <w:r w:rsidR="009A0100">
        <w:rPr>
          <w:lang w:eastAsia="zh-CN"/>
        </w:rPr>
        <w:t xml:space="preserve"> and </w:t>
      </w:r>
      <m:oMath>
        <m:r>
          <w:rPr>
            <w:rFonts w:ascii="Cambria Math" w:hAnsi="Cambria Math"/>
            <w:lang w:eastAsia="zh-CN"/>
          </w:rPr>
          <m:t>z</m:t>
        </m:r>
      </m:oMath>
      <w:r w:rsidR="009A0100">
        <w:rPr>
          <w:rFonts w:hint="eastAsia"/>
          <w:lang w:eastAsia="zh-CN"/>
        </w:rPr>
        <w:t xml:space="preserve"> </w:t>
      </w:r>
      <w:r w:rsidR="009A0100">
        <w:rPr>
          <w:lang w:eastAsia="zh-CN"/>
        </w:rPr>
        <w:t>shows the situation in the center</w:t>
      </w:r>
      <w:r w:rsidR="0095586E">
        <w:rPr>
          <w:lang w:eastAsia="zh-CN"/>
        </w:rPr>
        <w:t xml:space="preserve"> of the system, through the vacuum chamber and outside the device. It vividly shows </w:t>
      </w:r>
      <w:r w:rsidR="0095586E">
        <w:rPr>
          <w:rFonts w:hint="eastAsia"/>
          <w:lang w:eastAsia="zh-CN"/>
        </w:rPr>
        <w:t>t</w:t>
      </w:r>
      <w:r w:rsidR="0095586E" w:rsidRPr="0095586E">
        <w:rPr>
          <w:lang w:eastAsia="zh-CN"/>
        </w:rPr>
        <w:t xml:space="preserve">he heat generation of different parts and the heat transfer </w:t>
      </w:r>
      <w:r w:rsidR="0095586E">
        <w:rPr>
          <w:lang w:eastAsia="zh-CN"/>
        </w:rPr>
        <w:t>condition</w:t>
      </w:r>
      <w:r w:rsidR="0095586E" w:rsidRPr="0095586E">
        <w:rPr>
          <w:lang w:eastAsia="zh-CN"/>
        </w:rPr>
        <w:t xml:space="preserve"> </w:t>
      </w:r>
      <w:r w:rsidR="0095586E">
        <w:rPr>
          <w:lang w:eastAsia="zh-CN"/>
        </w:rPr>
        <w:t>at</w:t>
      </w:r>
      <w:r w:rsidR="0095586E" w:rsidRPr="0095586E">
        <w:rPr>
          <w:lang w:eastAsia="zh-CN"/>
        </w:rPr>
        <w:t xml:space="preserve"> the time </w:t>
      </w:r>
      <w:r w:rsidR="0095586E">
        <w:rPr>
          <w:lang w:eastAsia="zh-CN"/>
        </w:rPr>
        <w:t>of</w:t>
      </w:r>
      <w:r w:rsidR="0095586E" w:rsidRPr="0095586E">
        <w:rPr>
          <w:lang w:eastAsia="zh-CN"/>
        </w:rPr>
        <w:t xml:space="preserve"> 45</w:t>
      </w:r>
      <w:r w:rsidR="0095586E">
        <w:rPr>
          <w:lang w:eastAsia="zh-CN"/>
        </w:rPr>
        <w:t xml:space="preserve"> </w:t>
      </w:r>
      <w:r w:rsidR="0095586E" w:rsidRPr="0095586E">
        <w:rPr>
          <w:lang w:eastAsia="zh-CN"/>
        </w:rPr>
        <w:t>s</w:t>
      </w:r>
    </w:p>
    <w:p w14:paraId="219E7F54" w14:textId="1DCFA02E" w:rsidR="008A3DE3" w:rsidRDefault="008A3DE3" w:rsidP="00463BD0">
      <w:pPr>
        <w:pStyle w:val="a3"/>
        <w:rPr>
          <w:lang w:eastAsia="zh-CN"/>
        </w:rPr>
      </w:pPr>
      <w:r w:rsidRPr="00A70D88">
        <w:rPr>
          <w:rFonts w:hint="eastAsia"/>
        </w:rPr>
        <w:t>W</w:t>
      </w:r>
      <w:r w:rsidRPr="00A70D88">
        <w:t xml:space="preserve">enge Chen &amp; </w:t>
      </w:r>
      <w:proofErr w:type="spellStart"/>
      <w:r w:rsidRPr="00A70D88">
        <w:t>Songtao</w:t>
      </w:r>
      <w:proofErr w:type="spellEnd"/>
      <w:r w:rsidRPr="00A70D88">
        <w:t xml:space="preserve"> Wu </w:t>
      </w:r>
      <w:r>
        <w:rPr>
          <w:lang w:eastAsia="zh-CN"/>
        </w:rPr>
        <w:t xml:space="preserve">also </w:t>
      </w:r>
      <w:r w:rsidRPr="006C4661">
        <w:t xml:space="preserve">used </w:t>
      </w:r>
      <w:r w:rsidR="002A29C7">
        <w:t>ANSYS</w:t>
      </w:r>
      <w:r w:rsidR="002A773C" w:rsidRPr="009E4773">
        <w:rPr>
          <w:lang w:eastAsia="zh-CN"/>
        </w:rPr>
        <w:t>®</w:t>
      </w:r>
      <w:r w:rsidR="002A29C7">
        <w:rPr>
          <w:lang w:eastAsia="zh-CN"/>
        </w:rPr>
        <w:t xml:space="preserve"> </w:t>
      </w:r>
      <w:r w:rsidRPr="006C4661">
        <w:t>to simulate the electromagnetic field distribution</w:t>
      </w:r>
      <w:r>
        <w:rPr>
          <w:lang w:eastAsia="zh-CN"/>
        </w:rPr>
        <w:t>.</w:t>
      </w:r>
      <w:r w:rsidR="009E4773">
        <w:rPr>
          <w:vertAlign w:val="superscript"/>
          <w:lang w:eastAsia="zh-CN"/>
        </w:rPr>
        <w:t>5</w:t>
      </w:r>
      <w:r w:rsidRPr="006C4661">
        <w:t xml:space="preserve"> </w:t>
      </w:r>
      <w:r w:rsidRPr="006C4661">
        <w:rPr>
          <w:lang w:eastAsia="zh-CN"/>
        </w:rPr>
        <w:t>The results presented are consistent</w:t>
      </w:r>
      <w:r>
        <w:rPr>
          <w:lang w:eastAsia="zh-CN"/>
        </w:rPr>
        <w:t xml:space="preserve">. </w:t>
      </w:r>
      <w:r w:rsidR="004F065C">
        <w:rPr>
          <w:lang w:eastAsia="zh-CN"/>
        </w:rPr>
        <w:t>As for our model, i</w:t>
      </w:r>
      <w:r w:rsidRPr="00E81A15">
        <w:rPr>
          <w:lang w:eastAsia="zh-CN"/>
        </w:rPr>
        <w:t>nside the vacuum chamber, the average value of the magnetic flux density is 0.1039 T</w:t>
      </w:r>
      <w:r>
        <w:rPr>
          <w:lang w:eastAsia="zh-CN"/>
        </w:rPr>
        <w:t>, the highest value of the magnetic flux density is 0.1911 T and the lowest is 0.0595 T.</w:t>
      </w:r>
    </w:p>
    <w:p w14:paraId="27A7EF0B" w14:textId="2FA9302C" w:rsidR="000A4242" w:rsidRPr="004F065C" w:rsidRDefault="0000098A" w:rsidP="00463BD0">
      <w:pPr>
        <w:pStyle w:val="a3"/>
        <w:rPr>
          <w:vertAlign w:val="superscript"/>
          <w:lang w:eastAsia="zh-CN"/>
        </w:rPr>
      </w:pPr>
      <w:r>
        <w:rPr>
          <w:lang w:eastAsia="zh-CN"/>
        </w:rPr>
        <w:t xml:space="preserve">The initial temperature is 293.15 K which is universal for the entire system. </w:t>
      </w:r>
      <w:r w:rsidR="00910435">
        <w:rPr>
          <w:rFonts w:hint="eastAsia"/>
        </w:rPr>
        <w:t>T</w:t>
      </w:r>
      <w:r w:rsidR="00910435">
        <w:t xml:space="preserve">he temperature distribution </w:t>
      </w:r>
      <w:r w:rsidR="00910435" w:rsidRPr="00910435">
        <w:t>takes the data set when the time is 45 s</w:t>
      </w:r>
      <w:r w:rsidR="004F065C">
        <w:t xml:space="preserve"> and 52.5 s</w:t>
      </w:r>
      <w:r w:rsidR="00910435">
        <w:t xml:space="preserve">. It is very clear to </w:t>
      </w:r>
      <w:r w:rsidR="00910435">
        <w:rPr>
          <w:lang w:eastAsia="zh-CN"/>
        </w:rPr>
        <w:t xml:space="preserve">recognize the process of natural convection. </w:t>
      </w:r>
      <w:r w:rsidR="00040568">
        <w:rPr>
          <w:lang w:eastAsia="zh-CN"/>
        </w:rPr>
        <w:t xml:space="preserve">For the whole domain, the highest temperature is 358.08 </w:t>
      </w:r>
      <w:proofErr w:type="gramStart"/>
      <w:r w:rsidR="00040568">
        <w:rPr>
          <w:lang w:eastAsia="zh-CN"/>
        </w:rPr>
        <w:t>K</w:t>
      </w:r>
      <w:proofErr w:type="gramEnd"/>
      <w:r w:rsidR="00040568">
        <w:rPr>
          <w:lang w:eastAsia="zh-CN"/>
        </w:rPr>
        <w:t xml:space="preserve"> and the average temperature is 300.22 K.</w:t>
      </w:r>
      <w:r w:rsidR="00040568">
        <w:rPr>
          <w:rFonts w:hint="eastAsia"/>
          <w:lang w:eastAsia="zh-CN"/>
        </w:rPr>
        <w:t xml:space="preserve"> </w:t>
      </w:r>
      <w:r w:rsidR="00040568" w:rsidRPr="00040568">
        <w:rPr>
          <w:lang w:eastAsia="zh-CN"/>
        </w:rPr>
        <w:t xml:space="preserve">The average rate of increase </w:t>
      </w:r>
      <w:r>
        <w:rPr>
          <w:rFonts w:hint="eastAsia"/>
          <w:lang w:eastAsia="zh-CN"/>
        </w:rPr>
        <w:t>of</w:t>
      </w:r>
      <w:r w:rsidR="00040568" w:rsidRPr="00040568">
        <w:rPr>
          <w:lang w:eastAsia="zh-CN"/>
        </w:rPr>
        <w:t xml:space="preserve"> the highest temperature in the system is</w:t>
      </w:r>
      <w:r w:rsidR="00040568">
        <w:rPr>
          <w:lang w:eastAsia="zh-CN"/>
        </w:rPr>
        <w:t xml:space="preserve"> 1.443 </w:t>
      </w:r>
      <w:r w:rsidR="00040568">
        <w:rPr>
          <w:rFonts w:hint="eastAsia"/>
          <w:lang w:eastAsia="zh-CN"/>
        </w:rPr>
        <w:t>K</w:t>
      </w:r>
      <w:r w:rsidR="00040568">
        <w:rPr>
          <w:lang w:eastAsia="zh-CN"/>
        </w:rPr>
        <w:t>/s.</w:t>
      </w:r>
      <w:r>
        <w:rPr>
          <w:lang w:eastAsia="zh-CN"/>
        </w:rPr>
        <w:t xml:space="preserve"> </w:t>
      </w:r>
      <w:r w:rsidR="004F065C">
        <w:rPr>
          <w:lang w:eastAsia="zh-CN"/>
        </w:rPr>
        <w:t>Although in the reality, the HELIMAK device could operate constantly, s</w:t>
      </w:r>
      <w:r>
        <w:rPr>
          <w:lang w:eastAsia="zh-CN"/>
        </w:rPr>
        <w:t xml:space="preserve">uch increasing rate is the main factor that limits </w:t>
      </w:r>
      <w:r w:rsidR="004F065C">
        <w:rPr>
          <w:lang w:eastAsia="zh-CN"/>
        </w:rPr>
        <w:t>its operating</w:t>
      </w:r>
      <w:r>
        <w:rPr>
          <w:lang w:eastAsia="zh-CN"/>
        </w:rPr>
        <w:t>.</w:t>
      </w:r>
      <w:r w:rsidR="004F065C">
        <w:rPr>
          <w:lang w:eastAsia="zh-CN"/>
        </w:rPr>
        <w:t xml:space="preserve"> And the lack of a water-cooling system could be a flaw to the device.</w:t>
      </w:r>
      <w:r w:rsidR="004F065C">
        <w:rPr>
          <w:vertAlign w:val="superscript"/>
          <w:lang w:eastAsia="zh-CN"/>
        </w:rPr>
        <w:t>2</w:t>
      </w:r>
    </w:p>
    <w:p w14:paraId="37E04F5F" w14:textId="09B3C611" w:rsidR="00910435" w:rsidRDefault="00910435" w:rsidP="00910435">
      <w:pPr>
        <w:pStyle w:val="a3"/>
        <w:rPr>
          <w:lang w:eastAsia="zh-CN"/>
        </w:rPr>
      </w:pPr>
      <w:r>
        <w:lastRenderedPageBreak/>
        <w:t xml:space="preserve">The </w:t>
      </w:r>
      <w:r w:rsidR="00CF1725">
        <w:t>sensitivity analysis considers</w:t>
      </w:r>
      <w:r>
        <w:t xml:space="preserve"> 4 different parameters</w:t>
      </w:r>
      <w:r w:rsidR="00CF1725">
        <w:t xml:space="preserve"> </w:t>
      </w:r>
      <w:r w:rsidR="004F065C">
        <w:t>(</w:t>
      </w:r>
      <w:r>
        <w:t>TABLE II</w:t>
      </w:r>
      <w:r w:rsidR="00CF1725">
        <w:t>)</w:t>
      </w:r>
      <w:r>
        <w:t>.</w:t>
      </w:r>
      <w:r>
        <w:rPr>
          <w:lang w:eastAsia="zh-CN"/>
        </w:rPr>
        <w:t xml:space="preserve"> </w:t>
      </w:r>
    </w:p>
    <w:p w14:paraId="186D611A" w14:textId="77777777" w:rsidR="00910435" w:rsidRDefault="00910435" w:rsidP="0070032A">
      <w:pPr>
        <w:pStyle w:val="a3"/>
        <w:rPr>
          <w:lang w:eastAsia="zh-CN"/>
        </w:rPr>
      </w:pPr>
    </w:p>
    <w:p w14:paraId="18D61554" w14:textId="00230F0C" w:rsidR="00B1444E" w:rsidRDefault="00B1444E" w:rsidP="00B1444E">
      <w:pPr>
        <w:pStyle w:val="a3"/>
        <w:jc w:val="center"/>
        <w:rPr>
          <w:sz w:val="18"/>
        </w:rPr>
      </w:pPr>
      <w:r>
        <w:rPr>
          <w:sz w:val="18"/>
        </w:rPr>
        <w:t>TABLE II</w:t>
      </w:r>
    </w:p>
    <w:p w14:paraId="67FCFA59" w14:textId="2D3FB766" w:rsidR="00B1444E" w:rsidRDefault="00B1444E" w:rsidP="00B1444E">
      <w:pPr>
        <w:pStyle w:val="a3"/>
        <w:spacing w:before="120" w:after="120"/>
        <w:jc w:val="center"/>
        <w:rPr>
          <w:sz w:val="18"/>
        </w:rPr>
      </w:pPr>
      <w:r>
        <w:rPr>
          <w:sz w:val="18"/>
        </w:rPr>
        <w:t>Parameters Used in Parametric Sweep</w:t>
      </w:r>
    </w:p>
    <w:tbl>
      <w:tblPr>
        <w:tblW w:w="49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4"/>
        <w:gridCol w:w="777"/>
        <w:gridCol w:w="2206"/>
      </w:tblGrid>
      <w:tr w:rsidR="00B1444E" w14:paraId="312A7C47" w14:textId="77777777" w:rsidTr="008A3DE3">
        <w:trPr>
          <w:trHeight w:val="272"/>
        </w:trPr>
        <w:tc>
          <w:tcPr>
            <w:tcW w:w="1974" w:type="dxa"/>
            <w:tcBorders>
              <w:bottom w:val="single" w:sz="4" w:space="0" w:color="auto"/>
            </w:tcBorders>
          </w:tcPr>
          <w:p w14:paraId="6F1D296E" w14:textId="77777777" w:rsidR="00B1444E" w:rsidRDefault="00B1444E" w:rsidP="00397303">
            <w:pPr>
              <w:pStyle w:val="a3"/>
              <w:ind w:firstLine="0"/>
              <w:jc w:val="left"/>
              <w:rPr>
                <w:sz w:val="18"/>
              </w:rPr>
            </w:pPr>
            <w:r>
              <w:rPr>
                <w:rFonts w:hint="eastAsia"/>
                <w:sz w:val="18"/>
              </w:rPr>
              <w:t>P</w:t>
            </w:r>
            <w:r>
              <w:rPr>
                <w:sz w:val="18"/>
              </w:rPr>
              <w:t>arameters</w:t>
            </w:r>
          </w:p>
        </w:tc>
        <w:tc>
          <w:tcPr>
            <w:tcW w:w="777" w:type="dxa"/>
            <w:tcBorders>
              <w:bottom w:val="single" w:sz="4" w:space="0" w:color="auto"/>
            </w:tcBorders>
          </w:tcPr>
          <w:p w14:paraId="13C42930" w14:textId="05345152" w:rsidR="00B1444E" w:rsidRDefault="00B1444E" w:rsidP="00397303">
            <w:pPr>
              <w:pStyle w:val="a3"/>
              <w:ind w:firstLine="0"/>
              <w:rPr>
                <w:sz w:val="18"/>
              </w:rPr>
            </w:pPr>
            <w:r>
              <w:rPr>
                <w:sz w:val="18"/>
              </w:rPr>
              <w:t>Symbol</w:t>
            </w:r>
          </w:p>
        </w:tc>
        <w:tc>
          <w:tcPr>
            <w:tcW w:w="2206" w:type="dxa"/>
            <w:tcBorders>
              <w:bottom w:val="single" w:sz="4" w:space="0" w:color="auto"/>
            </w:tcBorders>
          </w:tcPr>
          <w:p w14:paraId="4CCB5FE4" w14:textId="06C02124" w:rsidR="00B1444E" w:rsidRDefault="00B1444E" w:rsidP="00397303">
            <w:pPr>
              <w:pStyle w:val="a3"/>
              <w:ind w:firstLine="0"/>
              <w:rPr>
                <w:sz w:val="18"/>
              </w:rPr>
            </w:pPr>
            <w:r>
              <w:rPr>
                <w:sz w:val="18"/>
              </w:rPr>
              <w:t>Values</w:t>
            </w:r>
          </w:p>
        </w:tc>
      </w:tr>
      <w:tr w:rsidR="00B1444E" w14:paraId="66A0DB1E" w14:textId="77777777" w:rsidTr="008A3DE3">
        <w:trPr>
          <w:trHeight w:val="272"/>
        </w:trPr>
        <w:tc>
          <w:tcPr>
            <w:tcW w:w="1974" w:type="dxa"/>
            <w:tcBorders>
              <w:bottom w:val="nil"/>
              <w:right w:val="single" w:sz="4" w:space="0" w:color="auto"/>
            </w:tcBorders>
          </w:tcPr>
          <w:p w14:paraId="45EE9073" w14:textId="2A8D6E9F" w:rsidR="00B1444E" w:rsidRDefault="00B1444E" w:rsidP="00397303">
            <w:pPr>
              <w:pStyle w:val="a3"/>
              <w:ind w:firstLine="0"/>
              <w:jc w:val="left"/>
              <w:rPr>
                <w:sz w:val="18"/>
              </w:rPr>
            </w:pPr>
            <w:r>
              <w:rPr>
                <w:rFonts w:hint="eastAsia"/>
                <w:sz w:val="18"/>
              </w:rPr>
              <w:t>O</w:t>
            </w:r>
            <w:r>
              <w:rPr>
                <w:sz w:val="18"/>
              </w:rPr>
              <w:t>perating current of TF</w:t>
            </w:r>
          </w:p>
        </w:tc>
        <w:tc>
          <w:tcPr>
            <w:tcW w:w="777" w:type="dxa"/>
            <w:tcBorders>
              <w:bottom w:val="nil"/>
              <w:right w:val="single" w:sz="4" w:space="0" w:color="auto"/>
            </w:tcBorders>
          </w:tcPr>
          <w:p w14:paraId="55B5AEB8" w14:textId="7A776B52" w:rsidR="00B1444E" w:rsidRDefault="00500594" w:rsidP="00397303">
            <w:pPr>
              <w:pStyle w:val="a3"/>
              <w:ind w:firstLine="0"/>
              <w:jc w:val="center"/>
              <w:rPr>
                <w:sz w:val="18"/>
              </w:rPr>
            </w:pPr>
            <m:oMath>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oMath>
            <w:r w:rsidR="00B1444E">
              <w:rPr>
                <w:rFonts w:hint="eastAsia"/>
                <w:sz w:val="18"/>
              </w:rPr>
              <w:t xml:space="preserve"> </w:t>
            </w:r>
            <w:r w:rsidR="00B1444E">
              <w:rPr>
                <w:sz w:val="18"/>
              </w:rPr>
              <w:t>(A)</w:t>
            </w:r>
          </w:p>
        </w:tc>
        <w:tc>
          <w:tcPr>
            <w:tcW w:w="2206" w:type="dxa"/>
            <w:tcBorders>
              <w:left w:val="single" w:sz="4" w:space="0" w:color="auto"/>
              <w:bottom w:val="nil"/>
              <w:right w:val="single" w:sz="4" w:space="0" w:color="auto"/>
            </w:tcBorders>
          </w:tcPr>
          <w:p w14:paraId="6C2871C1" w14:textId="326F5573" w:rsidR="00B1444E" w:rsidRDefault="00D97433" w:rsidP="00397303">
            <w:pPr>
              <w:pStyle w:val="a3"/>
              <w:ind w:firstLine="0"/>
              <w:jc w:val="center"/>
              <w:rPr>
                <w:sz w:val="18"/>
              </w:rPr>
            </w:pPr>
            <w:r>
              <w:rPr>
                <w:rFonts w:hint="eastAsia"/>
                <w:sz w:val="18"/>
              </w:rPr>
              <w:t>1</w:t>
            </w:r>
            <w:r>
              <w:rPr>
                <w:sz w:val="18"/>
              </w:rPr>
              <w:t>220 1240 1260 1280 1300</w:t>
            </w:r>
          </w:p>
        </w:tc>
      </w:tr>
      <w:tr w:rsidR="00B1444E" w14:paraId="4A61B570" w14:textId="77777777" w:rsidTr="008A3DE3">
        <w:trPr>
          <w:trHeight w:val="272"/>
        </w:trPr>
        <w:tc>
          <w:tcPr>
            <w:tcW w:w="1974" w:type="dxa"/>
            <w:tcBorders>
              <w:top w:val="nil"/>
              <w:bottom w:val="nil"/>
              <w:right w:val="single" w:sz="4" w:space="0" w:color="auto"/>
            </w:tcBorders>
          </w:tcPr>
          <w:p w14:paraId="16A03BF0" w14:textId="77777777" w:rsidR="00B1444E" w:rsidRDefault="00B1444E" w:rsidP="00397303">
            <w:pPr>
              <w:pStyle w:val="a3"/>
              <w:ind w:firstLine="0"/>
              <w:jc w:val="left"/>
              <w:rPr>
                <w:sz w:val="18"/>
              </w:rPr>
            </w:pPr>
            <w:r>
              <w:rPr>
                <w:rFonts w:hint="eastAsia"/>
                <w:sz w:val="18"/>
              </w:rPr>
              <w:t>O</w:t>
            </w:r>
            <w:r>
              <w:rPr>
                <w:sz w:val="18"/>
              </w:rPr>
              <w:t>perating current of VF</w:t>
            </w:r>
          </w:p>
        </w:tc>
        <w:tc>
          <w:tcPr>
            <w:tcW w:w="777" w:type="dxa"/>
            <w:tcBorders>
              <w:top w:val="nil"/>
              <w:bottom w:val="nil"/>
              <w:right w:val="single" w:sz="4" w:space="0" w:color="auto"/>
            </w:tcBorders>
          </w:tcPr>
          <w:p w14:paraId="7B25B9AF" w14:textId="7C0CACF5" w:rsidR="00B1444E" w:rsidRPr="00B1444E" w:rsidRDefault="00500594" w:rsidP="00B1444E">
            <w:pPr>
              <w:pStyle w:val="a3"/>
              <w:ind w:firstLine="0"/>
              <w:jc w:val="center"/>
              <w:rPr>
                <w:sz w:val="18"/>
              </w:rPr>
            </w:pPr>
            <m:oMath>
              <m:sSub>
                <m:sSubPr>
                  <m:ctrlPr>
                    <w:rPr>
                      <w:rFonts w:ascii="Cambria Math" w:hAnsi="Cambria Math"/>
                      <w:i/>
                      <w:sz w:val="18"/>
                    </w:rPr>
                  </m:ctrlPr>
                </m:sSubPr>
                <m:e>
                  <m:r>
                    <w:rPr>
                      <w:rFonts w:ascii="Cambria Math" w:hAnsi="Cambria Math"/>
                      <w:sz w:val="18"/>
                    </w:rPr>
                    <m:t>I</m:t>
                  </m:r>
                </m:e>
                <m:sub>
                  <m:r>
                    <w:rPr>
                      <w:rFonts w:ascii="Cambria Math" w:hAnsi="Cambria Math"/>
                      <w:sz w:val="18"/>
                    </w:rPr>
                    <m:t>2</m:t>
                  </m:r>
                </m:sub>
              </m:sSub>
            </m:oMath>
            <w:r w:rsidR="00B1444E">
              <w:rPr>
                <w:rFonts w:hint="eastAsia"/>
                <w:sz w:val="18"/>
              </w:rPr>
              <w:t xml:space="preserve"> </w:t>
            </w:r>
            <w:r w:rsidR="00B1444E">
              <w:rPr>
                <w:sz w:val="18"/>
              </w:rPr>
              <w:t>(A)</w:t>
            </w:r>
          </w:p>
        </w:tc>
        <w:tc>
          <w:tcPr>
            <w:tcW w:w="2206" w:type="dxa"/>
            <w:tcBorders>
              <w:top w:val="nil"/>
              <w:left w:val="single" w:sz="4" w:space="0" w:color="auto"/>
              <w:bottom w:val="nil"/>
              <w:right w:val="single" w:sz="4" w:space="0" w:color="auto"/>
            </w:tcBorders>
          </w:tcPr>
          <w:p w14:paraId="1C282009" w14:textId="09ABB076" w:rsidR="00B1444E" w:rsidRDefault="00CF1D65" w:rsidP="00397303">
            <w:pPr>
              <w:pStyle w:val="a3"/>
              <w:ind w:firstLine="0"/>
              <w:jc w:val="center"/>
              <w:rPr>
                <w:sz w:val="18"/>
                <w:lang w:eastAsia="zh-CN"/>
              </w:rPr>
            </w:pPr>
            <w:r>
              <w:rPr>
                <w:rFonts w:hint="eastAsia"/>
                <w:sz w:val="18"/>
                <w:lang w:eastAsia="zh-CN"/>
              </w:rPr>
              <w:t>2</w:t>
            </w:r>
            <w:r>
              <w:rPr>
                <w:sz w:val="18"/>
                <w:lang w:eastAsia="zh-CN"/>
              </w:rPr>
              <w:t>40 245 250 255 260</w:t>
            </w:r>
          </w:p>
        </w:tc>
      </w:tr>
      <w:tr w:rsidR="00B1444E" w14:paraId="6D0C2AD9" w14:textId="77777777" w:rsidTr="008A3DE3">
        <w:trPr>
          <w:trHeight w:val="272"/>
        </w:trPr>
        <w:tc>
          <w:tcPr>
            <w:tcW w:w="1974" w:type="dxa"/>
            <w:tcBorders>
              <w:top w:val="nil"/>
              <w:bottom w:val="nil"/>
              <w:right w:val="single" w:sz="4" w:space="0" w:color="auto"/>
            </w:tcBorders>
          </w:tcPr>
          <w:p w14:paraId="217A5E0F" w14:textId="77777777" w:rsidR="00B1444E" w:rsidRDefault="00B1444E" w:rsidP="00397303">
            <w:pPr>
              <w:pStyle w:val="a3"/>
              <w:ind w:firstLine="0"/>
              <w:jc w:val="left"/>
              <w:rPr>
                <w:sz w:val="18"/>
              </w:rPr>
            </w:pPr>
            <w:r>
              <w:rPr>
                <w:sz w:val="18"/>
              </w:rPr>
              <w:t>Number of turns of TF</w:t>
            </w:r>
          </w:p>
        </w:tc>
        <w:tc>
          <w:tcPr>
            <w:tcW w:w="777" w:type="dxa"/>
            <w:tcBorders>
              <w:top w:val="nil"/>
              <w:bottom w:val="nil"/>
              <w:right w:val="single" w:sz="4" w:space="0" w:color="auto"/>
            </w:tcBorders>
          </w:tcPr>
          <w:p w14:paraId="5D752A35" w14:textId="3669D61F" w:rsidR="00B1444E" w:rsidRPr="00B1444E" w:rsidRDefault="00500594" w:rsidP="00B1444E">
            <w:pPr>
              <w:pStyle w:val="a3"/>
              <w:ind w:firstLine="0"/>
              <w:jc w:val="center"/>
              <w:rPr>
                <w:sz w:val="18"/>
              </w:rPr>
            </w:pPr>
            <m:oMathPara>
              <m:oMath>
                <m:sSub>
                  <m:sSubPr>
                    <m:ctrlPr>
                      <w:rPr>
                        <w:rFonts w:ascii="Cambria Math" w:hAnsi="Cambria Math"/>
                        <w:i/>
                        <w:sz w:val="18"/>
                      </w:rPr>
                    </m:ctrlPr>
                  </m:sSubPr>
                  <m:e>
                    <m:r>
                      <w:rPr>
                        <w:rFonts w:ascii="Cambria Math" w:hAnsi="Cambria Math"/>
                        <w:sz w:val="18"/>
                      </w:rPr>
                      <m:t>n</m:t>
                    </m:r>
                  </m:e>
                  <m:sub>
                    <m:r>
                      <w:rPr>
                        <w:rFonts w:ascii="Cambria Math" w:hAnsi="Cambria Math"/>
                        <w:sz w:val="18"/>
                      </w:rPr>
                      <m:t>1</m:t>
                    </m:r>
                  </m:sub>
                </m:sSub>
              </m:oMath>
            </m:oMathPara>
          </w:p>
        </w:tc>
        <w:tc>
          <w:tcPr>
            <w:tcW w:w="2206" w:type="dxa"/>
            <w:tcBorders>
              <w:top w:val="nil"/>
              <w:left w:val="single" w:sz="4" w:space="0" w:color="auto"/>
              <w:bottom w:val="nil"/>
              <w:right w:val="single" w:sz="4" w:space="0" w:color="auto"/>
            </w:tcBorders>
          </w:tcPr>
          <w:p w14:paraId="6E772D27" w14:textId="58813E44" w:rsidR="00B1444E" w:rsidRDefault="00CD4930" w:rsidP="00397303">
            <w:pPr>
              <w:pStyle w:val="a3"/>
              <w:ind w:firstLine="0"/>
              <w:jc w:val="center"/>
              <w:rPr>
                <w:sz w:val="18"/>
              </w:rPr>
            </w:pPr>
            <w:r>
              <w:rPr>
                <w:sz w:val="18"/>
              </w:rPr>
              <w:t xml:space="preserve">18 </w:t>
            </w:r>
            <w:r w:rsidR="00022888">
              <w:rPr>
                <w:sz w:val="18"/>
              </w:rPr>
              <w:t>2</w:t>
            </w:r>
            <w:r>
              <w:rPr>
                <w:sz w:val="18"/>
              </w:rPr>
              <w:t xml:space="preserve">3 </w:t>
            </w:r>
            <w:r w:rsidR="0070032A">
              <w:rPr>
                <w:sz w:val="18"/>
              </w:rPr>
              <w:t>28</w:t>
            </w:r>
            <w:r>
              <w:rPr>
                <w:sz w:val="18"/>
              </w:rPr>
              <w:t xml:space="preserve"> 33</w:t>
            </w:r>
            <w:r w:rsidR="004F065C">
              <w:rPr>
                <w:sz w:val="18"/>
              </w:rPr>
              <w:t xml:space="preserve"> </w:t>
            </w:r>
            <w:r w:rsidR="0070032A">
              <w:rPr>
                <w:sz w:val="18"/>
              </w:rPr>
              <w:t>38</w:t>
            </w:r>
          </w:p>
        </w:tc>
      </w:tr>
      <w:tr w:rsidR="00B1444E" w14:paraId="045D08B1" w14:textId="77777777" w:rsidTr="008A3DE3">
        <w:trPr>
          <w:trHeight w:val="272"/>
        </w:trPr>
        <w:tc>
          <w:tcPr>
            <w:tcW w:w="1974" w:type="dxa"/>
            <w:tcBorders>
              <w:top w:val="nil"/>
              <w:right w:val="single" w:sz="4" w:space="0" w:color="auto"/>
            </w:tcBorders>
          </w:tcPr>
          <w:p w14:paraId="06D4C670" w14:textId="77777777" w:rsidR="00B1444E" w:rsidRDefault="00B1444E" w:rsidP="00397303">
            <w:pPr>
              <w:pStyle w:val="a3"/>
              <w:ind w:firstLine="0"/>
              <w:jc w:val="left"/>
              <w:rPr>
                <w:sz w:val="18"/>
              </w:rPr>
            </w:pPr>
            <w:r>
              <w:rPr>
                <w:sz w:val="18"/>
              </w:rPr>
              <w:t>Number of turns of VF</w:t>
            </w:r>
          </w:p>
        </w:tc>
        <w:tc>
          <w:tcPr>
            <w:tcW w:w="777" w:type="dxa"/>
            <w:tcBorders>
              <w:top w:val="nil"/>
              <w:right w:val="single" w:sz="4" w:space="0" w:color="auto"/>
            </w:tcBorders>
          </w:tcPr>
          <w:p w14:paraId="3F8F1A14" w14:textId="1F19FEE1" w:rsidR="00B1444E" w:rsidRPr="00B1444E" w:rsidRDefault="00500594" w:rsidP="00B1444E">
            <w:pPr>
              <w:pStyle w:val="a3"/>
              <w:ind w:firstLine="0"/>
              <w:jc w:val="center"/>
              <w:rPr>
                <w:sz w:val="18"/>
              </w:rPr>
            </w:pPr>
            <m:oMathPara>
              <m:oMath>
                <m:sSub>
                  <m:sSubPr>
                    <m:ctrlPr>
                      <w:rPr>
                        <w:rFonts w:ascii="Cambria Math" w:hAnsi="Cambria Math"/>
                        <w:i/>
                        <w:sz w:val="18"/>
                      </w:rPr>
                    </m:ctrlPr>
                  </m:sSubPr>
                  <m:e>
                    <m:r>
                      <w:rPr>
                        <w:rFonts w:ascii="Cambria Math" w:hAnsi="Cambria Math"/>
                        <w:sz w:val="18"/>
                      </w:rPr>
                      <m:t>n</m:t>
                    </m:r>
                  </m:e>
                  <m:sub>
                    <m:r>
                      <w:rPr>
                        <w:rFonts w:ascii="Cambria Math" w:hAnsi="Cambria Math"/>
                        <w:sz w:val="18"/>
                      </w:rPr>
                      <m:t>2</m:t>
                    </m:r>
                  </m:sub>
                </m:sSub>
              </m:oMath>
            </m:oMathPara>
          </w:p>
        </w:tc>
        <w:tc>
          <w:tcPr>
            <w:tcW w:w="2206" w:type="dxa"/>
            <w:tcBorders>
              <w:top w:val="nil"/>
              <w:left w:val="single" w:sz="4" w:space="0" w:color="auto"/>
              <w:right w:val="single" w:sz="4" w:space="0" w:color="auto"/>
            </w:tcBorders>
          </w:tcPr>
          <w:p w14:paraId="2BCD770D" w14:textId="1DDBBDB1" w:rsidR="00B1444E" w:rsidRDefault="0070032A" w:rsidP="00397303">
            <w:pPr>
              <w:pStyle w:val="a3"/>
              <w:ind w:firstLine="0"/>
              <w:jc w:val="center"/>
              <w:rPr>
                <w:sz w:val="18"/>
              </w:rPr>
            </w:pPr>
            <w:r>
              <w:rPr>
                <w:sz w:val="18"/>
              </w:rPr>
              <w:t>106 116 126 136 146</w:t>
            </w:r>
          </w:p>
        </w:tc>
      </w:tr>
    </w:tbl>
    <w:p w14:paraId="50C43561" w14:textId="77777777" w:rsidR="00751D88" w:rsidRDefault="00751D88" w:rsidP="008A3DE3">
      <w:pPr>
        <w:pStyle w:val="a3"/>
        <w:ind w:firstLine="0"/>
      </w:pPr>
    </w:p>
    <w:p w14:paraId="669A7217" w14:textId="1B79AB92" w:rsidR="00D97433" w:rsidRDefault="00D97433" w:rsidP="00671853">
      <w:pPr>
        <w:pStyle w:val="a3"/>
        <w:ind w:firstLine="0"/>
        <w:jc w:val="center"/>
        <w:rPr>
          <w:lang w:eastAsia="zh-CN"/>
        </w:rPr>
      </w:pPr>
      <w:r>
        <w:rPr>
          <w:rFonts w:hint="eastAsia"/>
          <w:noProof/>
          <w:lang w:eastAsia="zh-CN"/>
        </w:rPr>
        <w:drawing>
          <wp:inline distT="0" distB="0" distL="0" distR="0" wp14:anchorId="25B7C50D" wp14:editId="714B911F">
            <wp:extent cx="2644201" cy="19958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22">
                      <a:extLst>
                        <a:ext uri="{28A0092B-C50C-407E-A947-70E740481C1C}">
                          <a14:useLocalDpi xmlns:a14="http://schemas.microsoft.com/office/drawing/2010/main" val="0"/>
                        </a:ext>
                      </a:extLst>
                    </a:blip>
                    <a:srcRect l="3248" t="7726" r="9433"/>
                    <a:stretch/>
                  </pic:blipFill>
                  <pic:spPr bwMode="auto">
                    <a:xfrm>
                      <a:off x="0" y="0"/>
                      <a:ext cx="2644853" cy="1996297"/>
                    </a:xfrm>
                    <a:prstGeom prst="rect">
                      <a:avLst/>
                    </a:prstGeom>
                    <a:ln>
                      <a:noFill/>
                    </a:ln>
                    <a:extLst>
                      <a:ext uri="{53640926-AAD7-44D8-BBD7-CCE9431645EC}">
                        <a14:shadowObscured xmlns:a14="http://schemas.microsoft.com/office/drawing/2010/main"/>
                      </a:ext>
                    </a:extLst>
                  </pic:spPr>
                </pic:pic>
              </a:graphicData>
            </a:graphic>
          </wp:inline>
        </w:drawing>
      </w:r>
    </w:p>
    <w:p w14:paraId="4BD64F43" w14:textId="0925B48B" w:rsidR="00CF1D65" w:rsidRDefault="00CF1D65" w:rsidP="00671853">
      <w:pPr>
        <w:pStyle w:val="a3"/>
        <w:jc w:val="left"/>
        <w:rPr>
          <w:lang w:eastAsia="zh-CN"/>
        </w:rPr>
      </w:pPr>
      <w:r>
        <w:rPr>
          <w:sz w:val="18"/>
        </w:rPr>
        <w:t xml:space="preserve">Fig. </w:t>
      </w:r>
      <w:r w:rsidR="00594F06">
        <w:rPr>
          <w:sz w:val="18"/>
        </w:rPr>
        <w:t>1</w:t>
      </w:r>
      <w:r w:rsidR="00EC7C01">
        <w:rPr>
          <w:sz w:val="18"/>
        </w:rPr>
        <w:t>3</w:t>
      </w:r>
      <w:r>
        <w:rPr>
          <w:sz w:val="18"/>
        </w:rPr>
        <w:t xml:space="preserve">. </w:t>
      </w:r>
      <w:r>
        <w:rPr>
          <w:sz w:val="18"/>
          <w:lang w:eastAsia="zh-CN"/>
        </w:rPr>
        <w:t>The temperature change varies the exciting</w:t>
      </w:r>
      <w:r w:rsidR="00A67016">
        <w:rPr>
          <w:sz w:val="18"/>
          <w:lang w:eastAsia="zh-CN"/>
        </w:rPr>
        <w:t xml:space="preserve"> current </w:t>
      </w:r>
      <w:r>
        <w:rPr>
          <w:sz w:val="18"/>
          <w:lang w:eastAsia="zh-CN"/>
        </w:rPr>
        <w:t xml:space="preserve">of the turns of the </w:t>
      </w:r>
      <w:r w:rsidR="00A67016">
        <w:rPr>
          <w:sz w:val="18"/>
          <w:lang w:eastAsia="zh-CN"/>
        </w:rPr>
        <w:t>T</w:t>
      </w:r>
      <w:r>
        <w:rPr>
          <w:sz w:val="18"/>
          <w:lang w:eastAsia="zh-CN"/>
        </w:rPr>
        <w:t xml:space="preserve">F coil in the </w:t>
      </w:r>
      <w:r w:rsidR="00A67016">
        <w:rPr>
          <w:sz w:val="18"/>
          <w:lang w:eastAsia="zh-CN"/>
        </w:rPr>
        <w:t>TF coil</w:t>
      </w:r>
      <w:r>
        <w:rPr>
          <w:sz w:val="18"/>
          <w:lang w:eastAsia="zh-CN"/>
        </w:rPr>
        <w:t xml:space="preserve"> domain, t=</w:t>
      </w:r>
      <w:r w:rsidR="00A67016">
        <w:rPr>
          <w:sz w:val="18"/>
          <w:lang w:eastAsia="zh-CN"/>
        </w:rPr>
        <w:t>52.5</w:t>
      </w:r>
      <w:r>
        <w:rPr>
          <w:sz w:val="18"/>
          <w:lang w:eastAsia="zh-CN"/>
        </w:rPr>
        <w:t xml:space="preserve"> s</w:t>
      </w:r>
      <w:ins w:id="4" w:author="x w" w:date="2021-06-09T22:26:00Z">
        <w:r w:rsidR="00CF1725">
          <w:rPr>
            <w:sz w:val="18"/>
            <w:lang w:eastAsia="zh-CN"/>
          </w:rPr>
          <w:t xml:space="preserve"> </w:t>
        </w:r>
      </w:ins>
    </w:p>
    <w:p w14:paraId="00A0F7BA" w14:textId="6B406721" w:rsidR="00D97433" w:rsidRDefault="00D97433">
      <w:pPr>
        <w:pStyle w:val="a3"/>
        <w:rPr>
          <w:lang w:eastAsia="zh-CN"/>
        </w:rPr>
      </w:pPr>
    </w:p>
    <w:p w14:paraId="2A6D61C5" w14:textId="16B3CC06" w:rsidR="000942E0" w:rsidRDefault="00A67016" w:rsidP="00594F06">
      <w:pPr>
        <w:pStyle w:val="a3"/>
        <w:rPr>
          <w:ins w:id="5" w:author="x w" w:date="2021-06-09T22:26:00Z"/>
          <w:lang w:eastAsia="zh-CN"/>
        </w:rPr>
      </w:pPr>
      <w:r>
        <w:rPr>
          <w:rFonts w:hint="eastAsia"/>
          <w:lang w:eastAsia="zh-CN"/>
        </w:rPr>
        <w:t>A</w:t>
      </w:r>
      <w:r>
        <w:rPr>
          <w:lang w:eastAsia="zh-CN"/>
        </w:rPr>
        <w:t xml:space="preserve">s shown in Fig. </w:t>
      </w:r>
      <w:r w:rsidR="00594F06">
        <w:rPr>
          <w:lang w:eastAsia="zh-CN"/>
        </w:rPr>
        <w:t>1</w:t>
      </w:r>
      <w:r w:rsidR="00EC7C01">
        <w:rPr>
          <w:lang w:eastAsia="zh-CN"/>
        </w:rPr>
        <w:t>3</w:t>
      </w:r>
      <w:r>
        <w:rPr>
          <w:lang w:eastAsia="zh-CN"/>
        </w:rPr>
        <w:t xml:space="preserve">, </w:t>
      </w:r>
      <w:r>
        <w:rPr>
          <w:rFonts w:hint="eastAsia"/>
          <w:lang w:eastAsia="zh-CN"/>
        </w:rPr>
        <w:t>t</w:t>
      </w:r>
      <w:r w:rsidRPr="00A67016">
        <w:rPr>
          <w:lang w:eastAsia="zh-CN"/>
        </w:rPr>
        <w:t xml:space="preserve">he temperature changes </w:t>
      </w:r>
      <w:r>
        <w:rPr>
          <w:lang w:eastAsia="zh-CN"/>
        </w:rPr>
        <w:t xml:space="preserve">quite </w:t>
      </w:r>
      <w:r w:rsidRPr="00A67016">
        <w:rPr>
          <w:lang w:eastAsia="zh-CN"/>
        </w:rPr>
        <w:t>significantly with the current. Due to the existence of Joule heat, the conclusions drawn by the simulation are easy to understand.</w:t>
      </w:r>
      <w:r>
        <w:rPr>
          <w:rFonts w:hint="eastAsia"/>
          <w:lang w:eastAsia="zh-CN"/>
        </w:rPr>
        <w:t xml:space="preserve"> </w:t>
      </w:r>
      <w:r w:rsidRPr="00A67016">
        <w:rPr>
          <w:lang w:eastAsia="zh-CN"/>
        </w:rPr>
        <w:t xml:space="preserve">In the following text, we will compare the degree of significance between this </w:t>
      </w:r>
      <m:oMath>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1</m:t>
            </m:r>
          </m:sub>
        </m:sSub>
      </m:oMath>
      <w:r w:rsidRPr="00A67016">
        <w:rPr>
          <w:lang w:eastAsia="zh-CN"/>
        </w:rPr>
        <w:t xml:space="preserve"> and</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2</m:t>
            </m:r>
          </m:sub>
        </m:sSub>
      </m:oMath>
      <w:r w:rsidRPr="00A67016">
        <w:rPr>
          <w:lang w:eastAsia="zh-CN"/>
        </w:rPr>
        <w:t>.</w:t>
      </w:r>
      <w:r w:rsidR="000942E0">
        <w:rPr>
          <w:lang w:eastAsia="zh-CN"/>
        </w:rPr>
        <w:t xml:space="preserve"> At the same time, the lowest temperature in TF coils at 1220 is much lower blow the trend, </w:t>
      </w:r>
      <w:r w:rsidR="004F065C">
        <w:rPr>
          <w:lang w:eastAsia="zh-CN"/>
        </w:rPr>
        <w:t>the reason why it appears so</w:t>
      </w:r>
      <w:r w:rsidR="000942E0">
        <w:rPr>
          <w:lang w:eastAsia="zh-CN"/>
        </w:rPr>
        <w:t xml:space="preserve"> may be the value divergence at the boundary. Fig</w:t>
      </w:r>
      <w:r w:rsidR="00594F06">
        <w:rPr>
          <w:lang w:eastAsia="zh-CN"/>
        </w:rPr>
        <w:t>.</w:t>
      </w:r>
      <w:r w:rsidR="000942E0">
        <w:rPr>
          <w:lang w:eastAsia="zh-CN"/>
        </w:rPr>
        <w:t xml:space="preserve"> </w:t>
      </w:r>
      <w:r w:rsidR="00594F06">
        <w:rPr>
          <w:lang w:eastAsia="zh-CN"/>
        </w:rPr>
        <w:t>1</w:t>
      </w:r>
      <w:r w:rsidR="00EC7C01">
        <w:rPr>
          <w:lang w:eastAsia="zh-CN"/>
        </w:rPr>
        <w:t>4</w:t>
      </w:r>
      <w:r w:rsidR="000942E0">
        <w:rPr>
          <w:lang w:eastAsia="zh-CN"/>
        </w:rPr>
        <w:t xml:space="preserve"> also shows a good tendency between the magnetic flux density and the current in TF coils.</w:t>
      </w:r>
    </w:p>
    <w:p w14:paraId="186E5B1F" w14:textId="77777777" w:rsidR="00CF1725" w:rsidRDefault="00CF1725" w:rsidP="000942E0">
      <w:pPr>
        <w:pStyle w:val="a3"/>
        <w:rPr>
          <w:lang w:eastAsia="zh-CN"/>
        </w:rPr>
      </w:pPr>
    </w:p>
    <w:p w14:paraId="1A2A6D41" w14:textId="06529D68" w:rsidR="00D97433" w:rsidRDefault="00D97433" w:rsidP="008A3DE3">
      <w:pPr>
        <w:pStyle w:val="a3"/>
        <w:ind w:firstLine="0"/>
        <w:jc w:val="center"/>
        <w:rPr>
          <w:lang w:eastAsia="zh-CN"/>
        </w:rPr>
      </w:pPr>
      <w:r>
        <w:rPr>
          <w:rFonts w:hint="eastAsia"/>
          <w:noProof/>
          <w:lang w:eastAsia="zh-CN"/>
        </w:rPr>
        <w:drawing>
          <wp:inline distT="0" distB="0" distL="0" distR="0" wp14:anchorId="7C514480" wp14:editId="49C3C843">
            <wp:extent cx="2666832" cy="1952625"/>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rotWithShape="1">
                    <a:blip r:embed="rId23">
                      <a:extLst>
                        <a:ext uri="{28A0092B-C50C-407E-A947-70E740481C1C}">
                          <a14:useLocalDpi xmlns:a14="http://schemas.microsoft.com/office/drawing/2010/main" val="0"/>
                        </a:ext>
                      </a:extLst>
                    </a:blip>
                    <a:srcRect l="2501" t="9724" r="9434"/>
                    <a:stretch/>
                  </pic:blipFill>
                  <pic:spPr bwMode="auto">
                    <a:xfrm>
                      <a:off x="0" y="0"/>
                      <a:ext cx="2667449" cy="1953077"/>
                    </a:xfrm>
                    <a:prstGeom prst="rect">
                      <a:avLst/>
                    </a:prstGeom>
                    <a:ln>
                      <a:noFill/>
                    </a:ln>
                    <a:extLst>
                      <a:ext uri="{53640926-AAD7-44D8-BBD7-CCE9431645EC}">
                        <a14:shadowObscured xmlns:a14="http://schemas.microsoft.com/office/drawing/2010/main"/>
                      </a:ext>
                    </a:extLst>
                  </pic:spPr>
                </pic:pic>
              </a:graphicData>
            </a:graphic>
          </wp:inline>
        </w:drawing>
      </w:r>
    </w:p>
    <w:p w14:paraId="70A8FA7C" w14:textId="24152F82" w:rsidR="00A67016" w:rsidRDefault="00A67016" w:rsidP="00A67016">
      <w:pPr>
        <w:pStyle w:val="a3"/>
        <w:jc w:val="left"/>
        <w:rPr>
          <w:sz w:val="18"/>
          <w:lang w:eastAsia="zh-CN"/>
        </w:rPr>
      </w:pPr>
      <w:r>
        <w:rPr>
          <w:sz w:val="18"/>
        </w:rPr>
        <w:t xml:space="preserve">Fig. </w:t>
      </w:r>
      <w:r w:rsidR="00594F06">
        <w:rPr>
          <w:sz w:val="18"/>
        </w:rPr>
        <w:t>1</w:t>
      </w:r>
      <w:r w:rsidR="00EC7C01">
        <w:rPr>
          <w:sz w:val="18"/>
        </w:rPr>
        <w:t>4</w:t>
      </w:r>
      <w:r>
        <w:rPr>
          <w:sz w:val="18"/>
        </w:rPr>
        <w:t xml:space="preserve">. </w:t>
      </w:r>
      <w:r>
        <w:rPr>
          <w:sz w:val="18"/>
          <w:lang w:eastAsia="zh-CN"/>
        </w:rPr>
        <w:t>The magnetic flux density change varies the exciting current of the turns of the TF coil in the TF coil domain, t=52.5 s</w:t>
      </w:r>
    </w:p>
    <w:p w14:paraId="27B6C3AD" w14:textId="77777777" w:rsidR="00751D88" w:rsidRDefault="00751D88" w:rsidP="00A67016">
      <w:pPr>
        <w:pStyle w:val="a3"/>
        <w:jc w:val="left"/>
        <w:rPr>
          <w:lang w:eastAsia="zh-CN"/>
        </w:rPr>
      </w:pPr>
    </w:p>
    <w:p w14:paraId="791ED681" w14:textId="3D69C69C" w:rsidR="00D97433" w:rsidRPr="00A67016" w:rsidRDefault="00CB5A04" w:rsidP="00CB5A04">
      <w:pPr>
        <w:pStyle w:val="a3"/>
        <w:ind w:firstLine="0"/>
        <w:jc w:val="center"/>
        <w:rPr>
          <w:lang w:eastAsia="zh-CN"/>
        </w:rPr>
      </w:pPr>
      <w:r>
        <w:rPr>
          <w:rFonts w:hint="eastAsia"/>
          <w:noProof/>
          <w:lang w:eastAsia="zh-CN"/>
        </w:rPr>
        <w:drawing>
          <wp:inline distT="0" distB="0" distL="0" distR="0" wp14:anchorId="1DF5266A" wp14:editId="27F00776">
            <wp:extent cx="2661273" cy="1935838"/>
            <wp:effectExtent l="0" t="0" r="635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rotWithShape="1">
                    <a:blip r:embed="rId24">
                      <a:extLst>
                        <a:ext uri="{28A0092B-C50C-407E-A947-70E740481C1C}">
                          <a14:useLocalDpi xmlns:a14="http://schemas.microsoft.com/office/drawing/2010/main" val="0"/>
                        </a:ext>
                      </a:extLst>
                    </a:blip>
                    <a:srcRect l="3334" t="10502" r="8786"/>
                    <a:stretch/>
                  </pic:blipFill>
                  <pic:spPr bwMode="auto">
                    <a:xfrm>
                      <a:off x="0" y="0"/>
                      <a:ext cx="2661837" cy="1936248"/>
                    </a:xfrm>
                    <a:prstGeom prst="rect">
                      <a:avLst/>
                    </a:prstGeom>
                    <a:ln>
                      <a:noFill/>
                    </a:ln>
                    <a:extLst>
                      <a:ext uri="{53640926-AAD7-44D8-BBD7-CCE9431645EC}">
                        <a14:shadowObscured xmlns:a14="http://schemas.microsoft.com/office/drawing/2010/main"/>
                      </a:ext>
                    </a:extLst>
                  </pic:spPr>
                </pic:pic>
              </a:graphicData>
            </a:graphic>
          </wp:inline>
        </w:drawing>
      </w:r>
    </w:p>
    <w:p w14:paraId="7394686D" w14:textId="48DB8737" w:rsidR="00751D88" w:rsidRDefault="00CB5A04" w:rsidP="00CB5A04">
      <w:pPr>
        <w:pStyle w:val="a3"/>
        <w:jc w:val="left"/>
        <w:rPr>
          <w:noProof/>
          <w:lang w:eastAsia="zh-CN"/>
        </w:rPr>
      </w:pPr>
      <w:r>
        <w:rPr>
          <w:sz w:val="18"/>
        </w:rPr>
        <w:t xml:space="preserve">Fig. </w:t>
      </w:r>
      <w:r w:rsidR="00594F06">
        <w:rPr>
          <w:sz w:val="18"/>
        </w:rPr>
        <w:t>1</w:t>
      </w:r>
      <w:r w:rsidR="00EC7C01">
        <w:rPr>
          <w:sz w:val="18"/>
        </w:rPr>
        <w:t>5</w:t>
      </w:r>
      <w:r>
        <w:rPr>
          <w:sz w:val="18"/>
        </w:rPr>
        <w:t xml:space="preserve">. </w:t>
      </w:r>
      <w:r>
        <w:rPr>
          <w:sz w:val="18"/>
          <w:lang w:eastAsia="zh-CN"/>
        </w:rPr>
        <w:t>The temperature change varies the exciting current of the turns of the VF coil in the VF coil domain, t=52.5 s</w:t>
      </w:r>
      <w:r>
        <w:rPr>
          <w:rFonts w:hint="eastAsia"/>
          <w:noProof/>
          <w:lang w:eastAsia="zh-CN"/>
        </w:rPr>
        <w:t xml:space="preserve"> </w:t>
      </w:r>
    </w:p>
    <w:p w14:paraId="360A26E1" w14:textId="77777777" w:rsidR="00751D88" w:rsidRDefault="00751D88" w:rsidP="00CB5A04">
      <w:pPr>
        <w:pStyle w:val="a3"/>
        <w:jc w:val="left"/>
        <w:rPr>
          <w:noProof/>
          <w:lang w:eastAsia="zh-CN"/>
        </w:rPr>
      </w:pPr>
    </w:p>
    <w:p w14:paraId="26BBF6F7" w14:textId="1F7F5960" w:rsidR="00D97433" w:rsidRDefault="00CB5A04" w:rsidP="008A3DE3">
      <w:pPr>
        <w:pStyle w:val="a3"/>
        <w:ind w:firstLine="0"/>
        <w:jc w:val="center"/>
        <w:rPr>
          <w:lang w:eastAsia="zh-CN"/>
        </w:rPr>
      </w:pPr>
      <w:r>
        <w:rPr>
          <w:rFonts w:hint="eastAsia"/>
          <w:noProof/>
          <w:lang w:eastAsia="zh-CN"/>
        </w:rPr>
        <w:drawing>
          <wp:inline distT="0" distB="0" distL="0" distR="0" wp14:anchorId="3DB78768" wp14:editId="04D91B2E">
            <wp:extent cx="2675105" cy="19805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rotWithShape="1">
                    <a:blip r:embed="rId25">
                      <a:extLst>
                        <a:ext uri="{28A0092B-C50C-407E-A947-70E740481C1C}">
                          <a14:useLocalDpi xmlns:a14="http://schemas.microsoft.com/office/drawing/2010/main" val="0"/>
                        </a:ext>
                      </a:extLst>
                    </a:blip>
                    <a:srcRect l="2224" t="8427" r="9434"/>
                    <a:stretch/>
                  </pic:blipFill>
                  <pic:spPr bwMode="auto">
                    <a:xfrm>
                      <a:off x="0" y="0"/>
                      <a:ext cx="2675863" cy="1981126"/>
                    </a:xfrm>
                    <a:prstGeom prst="rect">
                      <a:avLst/>
                    </a:prstGeom>
                    <a:ln>
                      <a:noFill/>
                    </a:ln>
                    <a:extLst>
                      <a:ext uri="{53640926-AAD7-44D8-BBD7-CCE9431645EC}">
                        <a14:shadowObscured xmlns:a14="http://schemas.microsoft.com/office/drawing/2010/main"/>
                      </a:ext>
                    </a:extLst>
                  </pic:spPr>
                </pic:pic>
              </a:graphicData>
            </a:graphic>
          </wp:inline>
        </w:drawing>
      </w:r>
    </w:p>
    <w:p w14:paraId="397A3C73" w14:textId="1192B79F" w:rsidR="00CB5A04" w:rsidRDefault="00CB5A04" w:rsidP="00CB5A04">
      <w:pPr>
        <w:pStyle w:val="a3"/>
        <w:jc w:val="left"/>
        <w:rPr>
          <w:lang w:eastAsia="zh-CN"/>
        </w:rPr>
      </w:pPr>
      <w:r>
        <w:rPr>
          <w:sz w:val="18"/>
        </w:rPr>
        <w:t>Fig. 1</w:t>
      </w:r>
      <w:r w:rsidR="00EC7C01">
        <w:rPr>
          <w:sz w:val="18"/>
        </w:rPr>
        <w:t>6</w:t>
      </w:r>
      <w:r>
        <w:rPr>
          <w:sz w:val="18"/>
        </w:rPr>
        <w:t xml:space="preserve">. </w:t>
      </w:r>
      <w:r>
        <w:rPr>
          <w:sz w:val="18"/>
          <w:lang w:eastAsia="zh-CN"/>
        </w:rPr>
        <w:t>The magnetic flux density change varies the exciting current of the turns of the VF coil in the VF coil domain, t=52.5 s</w:t>
      </w:r>
    </w:p>
    <w:p w14:paraId="15CE0070" w14:textId="1AF37F8A" w:rsidR="00D97433" w:rsidRPr="00CA3C1C" w:rsidRDefault="00D97433">
      <w:pPr>
        <w:pStyle w:val="a3"/>
        <w:rPr>
          <w:lang w:eastAsia="zh-CN"/>
        </w:rPr>
      </w:pPr>
    </w:p>
    <w:p w14:paraId="051B43DA" w14:textId="23FCDB5E" w:rsidR="00D97433" w:rsidRPr="00D41EED" w:rsidRDefault="00CA3C1C" w:rsidP="00D41EED">
      <w:pPr>
        <w:pStyle w:val="a3"/>
        <w:rPr>
          <w:lang w:eastAsia="zh-CN"/>
        </w:rPr>
      </w:pPr>
      <w:r>
        <w:rPr>
          <w:rFonts w:hint="eastAsia"/>
          <w:lang w:eastAsia="zh-CN"/>
        </w:rPr>
        <w:t xml:space="preserve"> </w:t>
      </w:r>
      <w:r w:rsidRPr="00CA3C1C">
        <w:rPr>
          <w:lang w:eastAsia="zh-CN"/>
        </w:rPr>
        <w:t>Compar</w:t>
      </w:r>
      <w:r>
        <w:rPr>
          <w:rFonts w:hint="eastAsia"/>
          <w:lang w:eastAsia="zh-CN"/>
        </w:rPr>
        <w:t>ing</w:t>
      </w:r>
      <w:r w:rsidRPr="00CA3C1C">
        <w:rPr>
          <w:lang w:eastAsia="zh-CN"/>
        </w:rPr>
        <w:t xml:space="preserve"> Fig. </w:t>
      </w:r>
      <w:r w:rsidR="00594F06">
        <w:rPr>
          <w:lang w:eastAsia="zh-CN"/>
        </w:rPr>
        <w:t>1</w:t>
      </w:r>
      <w:r w:rsidR="00EC7C01">
        <w:rPr>
          <w:lang w:eastAsia="zh-CN"/>
        </w:rPr>
        <w:t>3</w:t>
      </w:r>
      <w:r w:rsidR="00CF1725">
        <w:rPr>
          <w:lang w:eastAsia="zh-CN"/>
        </w:rPr>
        <w:t>~</w:t>
      </w:r>
      <w:r w:rsidRPr="00CA3C1C">
        <w:rPr>
          <w:lang w:eastAsia="zh-CN"/>
        </w:rPr>
        <w:t>1</w:t>
      </w:r>
      <w:r w:rsidR="00EC7C01">
        <w:rPr>
          <w:lang w:eastAsia="zh-CN"/>
        </w:rPr>
        <w:t>6</w:t>
      </w:r>
      <w:r>
        <w:rPr>
          <w:lang w:eastAsia="zh-CN"/>
        </w:rPr>
        <w:t xml:space="preserve">, the data change more </w:t>
      </w:r>
      <w:r w:rsidRPr="00CA3C1C">
        <w:rPr>
          <w:lang w:eastAsia="zh-CN"/>
        </w:rPr>
        <w:t xml:space="preserve">drastically with </w:t>
      </w:r>
      <w:r>
        <w:rPr>
          <w:lang w:eastAsia="zh-CN"/>
        </w:rPr>
        <w:t xml:space="preserve">the parameter </w:t>
      </w:r>
      <m:oMath>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1</m:t>
            </m:r>
          </m:sub>
        </m:sSub>
      </m:oMath>
      <w:r>
        <w:rPr>
          <w:rFonts w:hint="eastAsia"/>
          <w:lang w:eastAsia="zh-CN"/>
        </w:rPr>
        <w:t xml:space="preserve"> rather</w:t>
      </w:r>
      <w:r>
        <w:rPr>
          <w:lang w:eastAsia="zh-CN"/>
        </w:rPr>
        <w:t xml:space="preserve"> than the other. </w:t>
      </w:r>
      <w:r w:rsidRPr="00CA3C1C">
        <w:rPr>
          <w:lang w:eastAsia="zh-CN"/>
        </w:rPr>
        <w:t>The movement of the plasma in the vacuum chamber is more dependent on the magnetic field formed by the TF coil</w:t>
      </w:r>
      <w:r>
        <w:rPr>
          <w:rFonts w:hint="eastAsia"/>
          <w:lang w:eastAsia="zh-CN"/>
        </w:rPr>
        <w:t>.</w:t>
      </w:r>
      <w:r>
        <w:rPr>
          <w:lang w:eastAsia="zh-CN"/>
        </w:rPr>
        <w:t xml:space="preserve"> </w:t>
      </w:r>
      <w:r w:rsidRPr="00CA3C1C">
        <w:rPr>
          <w:lang w:eastAsia="zh-CN"/>
        </w:rPr>
        <w:t>This causes the number of TF coils and the current to be</w:t>
      </w:r>
      <w:r>
        <w:rPr>
          <w:lang w:eastAsia="zh-CN"/>
        </w:rPr>
        <w:t xml:space="preserve"> both</w:t>
      </w:r>
      <w:r w:rsidRPr="00CA3C1C">
        <w:rPr>
          <w:lang w:eastAsia="zh-CN"/>
        </w:rPr>
        <w:t xml:space="preserve"> greater than that of the VF coil, so the entire device is more sensitive to </w:t>
      </w:r>
      <w:r>
        <w:rPr>
          <w:lang w:eastAsia="zh-CN"/>
        </w:rPr>
        <w:t xml:space="preserve">the </w:t>
      </w:r>
      <w:r w:rsidRPr="00CA3C1C">
        <w:rPr>
          <w:lang w:eastAsia="zh-CN"/>
        </w:rPr>
        <w:t>changes in the current magnitude of the TF coil.</w:t>
      </w:r>
    </w:p>
    <w:p w14:paraId="0CE94AC3" w14:textId="374D84E7" w:rsidR="00671853" w:rsidRDefault="00A67016" w:rsidP="00753B64">
      <w:pPr>
        <w:pStyle w:val="a3"/>
        <w:rPr>
          <w:lang w:eastAsia="zh-CN"/>
        </w:rPr>
      </w:pPr>
      <w:r>
        <w:rPr>
          <w:rFonts w:hint="eastAsia"/>
          <w:lang w:eastAsia="zh-CN"/>
        </w:rPr>
        <w:t>A</w:t>
      </w:r>
      <w:r>
        <w:rPr>
          <w:lang w:eastAsia="zh-CN"/>
        </w:rPr>
        <w:t>s for the sensitivity analysis of the number of the electromagnetic turns, t</w:t>
      </w:r>
      <w:r w:rsidRPr="000B2C91">
        <w:rPr>
          <w:lang w:eastAsia="zh-CN"/>
        </w:rPr>
        <w:t>he simulation of the electromagnetic field distribution of the system is consistent in different parameters</w:t>
      </w:r>
      <w:r>
        <w:rPr>
          <w:lang w:eastAsia="zh-CN"/>
        </w:rPr>
        <w:t xml:space="preserve">. </w:t>
      </w:r>
      <w:r w:rsidR="00D41EED">
        <w:rPr>
          <w:lang w:eastAsia="zh-CN"/>
        </w:rPr>
        <w:t>It</w:t>
      </w:r>
      <w:r w:rsidR="00D41EED" w:rsidRPr="00D41EED">
        <w:rPr>
          <w:lang w:eastAsia="zh-CN"/>
        </w:rPr>
        <w:t xml:space="preserve"> allows</w:t>
      </w:r>
      <w:r w:rsidR="00D41EED">
        <w:rPr>
          <w:lang w:eastAsia="zh-CN"/>
        </w:rPr>
        <w:t xml:space="preserve"> </w:t>
      </w:r>
      <w:r w:rsidR="00D41EED" w:rsidRPr="00D41EED">
        <w:rPr>
          <w:lang w:eastAsia="zh-CN"/>
        </w:rPr>
        <w:t xml:space="preserve">to make corresponding improvements to </w:t>
      </w:r>
      <w:r w:rsidR="00CF1725">
        <w:rPr>
          <w:lang w:eastAsia="zh-CN"/>
        </w:rPr>
        <w:t xml:space="preserve">the </w:t>
      </w:r>
      <w:r w:rsidR="00E66EBC">
        <w:rPr>
          <w:lang w:eastAsia="zh-CN"/>
        </w:rPr>
        <w:t>HELIMAK</w:t>
      </w:r>
      <w:r w:rsidR="00D41EED" w:rsidRPr="00D41EED">
        <w:rPr>
          <w:lang w:eastAsia="zh-CN"/>
        </w:rPr>
        <w:t xml:space="preserve"> device in engineering.</w:t>
      </w:r>
      <w:r w:rsidR="00D41EED">
        <w:rPr>
          <w:lang w:eastAsia="zh-CN"/>
        </w:rPr>
        <w:t xml:space="preserve"> </w:t>
      </w:r>
    </w:p>
    <w:p w14:paraId="25C25863" w14:textId="77777777" w:rsidR="00753B64" w:rsidRDefault="00753B64" w:rsidP="00753B64">
      <w:pPr>
        <w:pStyle w:val="a3"/>
        <w:rPr>
          <w:lang w:eastAsia="zh-CN"/>
        </w:rPr>
      </w:pPr>
      <w:r>
        <w:rPr>
          <w:lang w:eastAsia="zh-CN"/>
        </w:rPr>
        <w:t xml:space="preserve">As for the </w:t>
      </w:r>
      <w:r w:rsidRPr="00D41EED">
        <w:rPr>
          <w:lang w:eastAsia="zh-CN"/>
        </w:rPr>
        <w:t xml:space="preserve">sensitivity analysis of </w:t>
      </w:r>
      <w:r>
        <w:rPr>
          <w:lang w:eastAsia="zh-CN"/>
        </w:rPr>
        <w:t xml:space="preserve">the parameter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2</m:t>
            </m:r>
          </m:sub>
        </m:sSub>
      </m:oMath>
      <w:r>
        <w:rPr>
          <w:rFonts w:hint="eastAsia"/>
          <w:lang w:eastAsia="zh-CN"/>
        </w:rPr>
        <w:t>.</w:t>
      </w:r>
      <w:r>
        <w:rPr>
          <w:lang w:eastAsia="zh-CN"/>
        </w:rPr>
        <w:t xml:space="preserve"> Here, the article focuses on the difference on the domain where the data are set. The average, the highest and the lowest temperatures are all at the same level which don’t change much when the data are dealing with the entire domain. The results are shown in Fig 17. The lines maintain flat.</w:t>
      </w:r>
    </w:p>
    <w:p w14:paraId="33F0538F" w14:textId="77777777" w:rsidR="00753B64" w:rsidRPr="00753B64" w:rsidRDefault="00753B64" w:rsidP="00753B64">
      <w:pPr>
        <w:pStyle w:val="a3"/>
        <w:rPr>
          <w:lang w:eastAsia="zh-CN"/>
        </w:rPr>
      </w:pPr>
    </w:p>
    <w:p w14:paraId="283A1CCD" w14:textId="4016D11C" w:rsidR="0070032A" w:rsidRDefault="00FD08A4" w:rsidP="00FD08A4">
      <w:pPr>
        <w:pStyle w:val="a3"/>
        <w:ind w:firstLine="0"/>
        <w:jc w:val="center"/>
      </w:pPr>
      <w:r>
        <w:rPr>
          <w:noProof/>
        </w:rPr>
        <w:lastRenderedPageBreak/>
        <w:drawing>
          <wp:inline distT="0" distB="0" distL="0" distR="0" wp14:anchorId="46610393" wp14:editId="5B3AF803">
            <wp:extent cx="2678196" cy="1958340"/>
            <wp:effectExtent l="0" t="0" r="8255"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26">
                      <a:extLst>
                        <a:ext uri="{28A0092B-C50C-407E-A947-70E740481C1C}">
                          <a14:useLocalDpi xmlns:a14="http://schemas.microsoft.com/office/drawing/2010/main" val="0"/>
                        </a:ext>
                      </a:extLst>
                    </a:blip>
                    <a:srcRect l="3056" t="9465" r="8509"/>
                    <a:stretch/>
                  </pic:blipFill>
                  <pic:spPr bwMode="auto">
                    <a:xfrm>
                      <a:off x="0" y="0"/>
                      <a:ext cx="2678671" cy="1958687"/>
                    </a:xfrm>
                    <a:prstGeom prst="rect">
                      <a:avLst/>
                    </a:prstGeom>
                    <a:ln>
                      <a:noFill/>
                    </a:ln>
                    <a:extLst>
                      <a:ext uri="{53640926-AAD7-44D8-BBD7-CCE9431645EC}">
                        <a14:shadowObscured xmlns:a14="http://schemas.microsoft.com/office/drawing/2010/main"/>
                      </a:ext>
                    </a:extLst>
                  </pic:spPr>
                </pic:pic>
              </a:graphicData>
            </a:graphic>
          </wp:inline>
        </w:drawing>
      </w:r>
    </w:p>
    <w:p w14:paraId="690FE29D" w14:textId="2BC593BA" w:rsidR="00781B6A" w:rsidRDefault="00CB2003" w:rsidP="00751D88">
      <w:pPr>
        <w:pStyle w:val="a3"/>
        <w:jc w:val="left"/>
        <w:rPr>
          <w:sz w:val="18"/>
          <w:lang w:eastAsia="zh-CN"/>
        </w:rPr>
      </w:pPr>
      <w:r>
        <w:rPr>
          <w:sz w:val="18"/>
        </w:rPr>
        <w:t xml:space="preserve">Fig. </w:t>
      </w:r>
      <w:r w:rsidR="00D41EED">
        <w:rPr>
          <w:sz w:val="18"/>
        </w:rPr>
        <w:t>1</w:t>
      </w:r>
      <w:r w:rsidR="00EC7C01">
        <w:rPr>
          <w:sz w:val="18"/>
        </w:rPr>
        <w:t>7</w:t>
      </w:r>
      <w:r>
        <w:rPr>
          <w:sz w:val="18"/>
        </w:rPr>
        <w:t xml:space="preserve">. </w:t>
      </w:r>
      <w:r>
        <w:rPr>
          <w:sz w:val="18"/>
          <w:lang w:eastAsia="zh-CN"/>
        </w:rPr>
        <w:t>The temperature change varies the number of the turns of the VF coil in the entire domain</w:t>
      </w:r>
      <w:r w:rsidR="005542C3">
        <w:rPr>
          <w:sz w:val="18"/>
          <w:lang w:eastAsia="zh-CN"/>
        </w:rPr>
        <w:t>, t=45 s</w:t>
      </w:r>
      <w:ins w:id="6" w:author="x w" w:date="2021-06-09T22:31:00Z">
        <w:r w:rsidR="00D719AE">
          <w:rPr>
            <w:sz w:val="18"/>
            <w:lang w:eastAsia="zh-CN"/>
          </w:rPr>
          <w:t xml:space="preserve"> </w:t>
        </w:r>
      </w:ins>
    </w:p>
    <w:p w14:paraId="55C0FE2B" w14:textId="77777777" w:rsidR="00753B64" w:rsidRDefault="00753B64" w:rsidP="00751D88">
      <w:pPr>
        <w:pStyle w:val="a3"/>
        <w:jc w:val="left"/>
        <w:rPr>
          <w:lang w:eastAsia="zh-CN"/>
        </w:rPr>
      </w:pPr>
    </w:p>
    <w:p w14:paraId="029D1D88" w14:textId="3AAF71EF" w:rsidR="0068777E" w:rsidRDefault="0068777E" w:rsidP="00753B64">
      <w:pPr>
        <w:pStyle w:val="a3"/>
        <w:rPr>
          <w:ins w:id="7" w:author="x w" w:date="2021-06-09T22:29:00Z"/>
          <w:lang w:eastAsia="zh-CN"/>
        </w:rPr>
      </w:pPr>
      <w:r>
        <w:rPr>
          <w:rFonts w:hint="eastAsia"/>
          <w:lang w:eastAsia="zh-CN"/>
        </w:rPr>
        <w:t>I</w:t>
      </w:r>
      <w:r>
        <w:rPr>
          <w:lang w:eastAsia="zh-CN"/>
        </w:rPr>
        <w:t xml:space="preserve">f data source is from the VF coil domain, the result shows a different kind of perspective. </w:t>
      </w:r>
      <w:r>
        <w:rPr>
          <w:rFonts w:hint="eastAsia"/>
          <w:lang w:eastAsia="zh-CN"/>
        </w:rPr>
        <w:t xml:space="preserve"> </w:t>
      </w:r>
      <w:r w:rsidRPr="0068777E">
        <w:rPr>
          <w:lang w:eastAsia="zh-CN"/>
        </w:rPr>
        <w:t xml:space="preserve">After the previous expression, since the heat released by the TF coil is greater than the heat </w:t>
      </w:r>
      <w:r>
        <w:rPr>
          <w:lang w:eastAsia="zh-CN"/>
        </w:rPr>
        <w:t>generated</w:t>
      </w:r>
      <w:r w:rsidRPr="0068777E">
        <w:rPr>
          <w:lang w:eastAsia="zh-CN"/>
        </w:rPr>
        <w:t xml:space="preserve"> by the VF coil, in Fig</w:t>
      </w:r>
      <w:r>
        <w:rPr>
          <w:lang w:eastAsia="zh-CN"/>
        </w:rPr>
        <w:t>.</w:t>
      </w:r>
      <w:r w:rsidRPr="0068777E">
        <w:rPr>
          <w:lang w:eastAsia="zh-CN"/>
        </w:rPr>
        <w:t xml:space="preserve"> 1</w:t>
      </w:r>
      <w:r w:rsidR="00EC7C01">
        <w:rPr>
          <w:lang w:eastAsia="zh-CN"/>
        </w:rPr>
        <w:t>7</w:t>
      </w:r>
      <w:r w:rsidRPr="0068777E">
        <w:rPr>
          <w:lang w:eastAsia="zh-CN"/>
        </w:rPr>
        <w:t>, for the temperature of the entire domain, it mainly depends on the TF coil.</w:t>
      </w:r>
      <w:r>
        <w:rPr>
          <w:lang w:eastAsia="zh-CN"/>
        </w:rPr>
        <w:t xml:space="preserve"> </w:t>
      </w:r>
      <w:r w:rsidRPr="0068777E">
        <w:rPr>
          <w:lang w:eastAsia="zh-CN"/>
        </w:rPr>
        <w:t xml:space="preserve">But for the entire VF coil domain, </w:t>
      </w:r>
      <w:r>
        <w:rPr>
          <w:lang w:eastAsia="zh-CN"/>
        </w:rPr>
        <w:t xml:space="preserve">it is clear to find that </w:t>
      </w:r>
      <w:r w:rsidRPr="0068777E">
        <w:rPr>
          <w:lang w:eastAsia="zh-CN"/>
        </w:rPr>
        <w:t xml:space="preserve">the relevant parameters of the VF coil will have a greater impact </w:t>
      </w:r>
      <w:r>
        <w:rPr>
          <w:lang w:eastAsia="zh-CN"/>
        </w:rPr>
        <w:t>at this domain</w:t>
      </w:r>
      <w:r w:rsidRPr="0068777E">
        <w:rPr>
          <w:lang w:eastAsia="zh-CN"/>
        </w:rPr>
        <w:t>.</w:t>
      </w:r>
      <w:r>
        <w:rPr>
          <w:lang w:eastAsia="zh-CN"/>
        </w:rPr>
        <w:t xml:space="preserve"> This is also the reason that the average and the highest temperature in VF coil domain is lower than the entire domain in the whole system. This could give the reference whether the engineers want to improve the performance of the VF coils.</w:t>
      </w:r>
      <w:r w:rsidR="00EA004B">
        <w:rPr>
          <w:lang w:eastAsia="zh-CN"/>
        </w:rPr>
        <w:t xml:space="preserve"> Besides, this also proves that the view that the TF coil has more influence than the VF coil for the whole system.</w:t>
      </w:r>
    </w:p>
    <w:p w14:paraId="14EE9C37" w14:textId="77777777" w:rsidR="00FB0BB0" w:rsidRDefault="00FB0BB0" w:rsidP="00EB0474">
      <w:pPr>
        <w:pStyle w:val="a3"/>
        <w:rPr>
          <w:lang w:eastAsia="zh-CN"/>
        </w:rPr>
      </w:pPr>
    </w:p>
    <w:p w14:paraId="11C63856" w14:textId="555E7940" w:rsidR="00CB2003" w:rsidRDefault="00C00988" w:rsidP="008A3DE3">
      <w:pPr>
        <w:pStyle w:val="a3"/>
        <w:ind w:firstLine="0"/>
        <w:jc w:val="center"/>
      </w:pPr>
      <w:r>
        <w:rPr>
          <w:noProof/>
        </w:rPr>
        <w:drawing>
          <wp:inline distT="0" distB="0" distL="0" distR="0" wp14:anchorId="245E7959" wp14:editId="6A511E4E">
            <wp:extent cx="3028950" cy="2163445"/>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7">
                      <a:extLst>
                        <a:ext uri="{28A0092B-C50C-407E-A947-70E740481C1C}">
                          <a14:useLocalDpi xmlns:a14="http://schemas.microsoft.com/office/drawing/2010/main" val="0"/>
                        </a:ext>
                      </a:extLst>
                    </a:blip>
                    <a:stretch>
                      <a:fillRect/>
                    </a:stretch>
                  </pic:blipFill>
                  <pic:spPr>
                    <a:xfrm>
                      <a:off x="0" y="0"/>
                      <a:ext cx="3028950" cy="2163445"/>
                    </a:xfrm>
                    <a:prstGeom prst="rect">
                      <a:avLst/>
                    </a:prstGeom>
                  </pic:spPr>
                </pic:pic>
              </a:graphicData>
            </a:graphic>
          </wp:inline>
        </w:drawing>
      </w:r>
    </w:p>
    <w:p w14:paraId="4362E70F" w14:textId="1185AFA5" w:rsidR="00CB2003" w:rsidRDefault="00CB2003" w:rsidP="00CB2003">
      <w:pPr>
        <w:pStyle w:val="a3"/>
        <w:jc w:val="left"/>
        <w:rPr>
          <w:sz w:val="18"/>
          <w:lang w:eastAsia="zh-CN"/>
        </w:rPr>
      </w:pPr>
      <w:r>
        <w:rPr>
          <w:sz w:val="18"/>
        </w:rPr>
        <w:t xml:space="preserve">Fig. </w:t>
      </w:r>
      <w:r w:rsidR="00D41EED">
        <w:rPr>
          <w:sz w:val="18"/>
        </w:rPr>
        <w:t>1</w:t>
      </w:r>
      <w:r w:rsidR="00EC7C01">
        <w:rPr>
          <w:sz w:val="18"/>
        </w:rPr>
        <w:t>8</w:t>
      </w:r>
      <w:r>
        <w:rPr>
          <w:sz w:val="18"/>
        </w:rPr>
        <w:t xml:space="preserve">. </w:t>
      </w:r>
      <w:r>
        <w:rPr>
          <w:sz w:val="18"/>
          <w:lang w:eastAsia="zh-CN"/>
        </w:rPr>
        <w:t>The temperature change varies the number of the turns of the VF coil in VF coils domain</w:t>
      </w:r>
      <w:r w:rsidR="005542C3">
        <w:rPr>
          <w:sz w:val="18"/>
          <w:lang w:eastAsia="zh-CN"/>
        </w:rPr>
        <w:t>, t=45 s</w:t>
      </w:r>
    </w:p>
    <w:p w14:paraId="708A8C3C" w14:textId="77777777" w:rsidR="00EA004B" w:rsidRDefault="00EA004B" w:rsidP="00CB2003">
      <w:pPr>
        <w:pStyle w:val="a3"/>
        <w:jc w:val="left"/>
        <w:rPr>
          <w:lang w:eastAsia="zh-CN"/>
        </w:rPr>
      </w:pPr>
    </w:p>
    <w:p w14:paraId="16AE1A33" w14:textId="5B000972" w:rsidR="00CB2003" w:rsidRDefault="007E3954" w:rsidP="008A3DE3">
      <w:pPr>
        <w:pStyle w:val="a3"/>
        <w:ind w:firstLine="0"/>
        <w:jc w:val="center"/>
      </w:pPr>
      <w:r>
        <w:rPr>
          <w:noProof/>
        </w:rPr>
        <w:drawing>
          <wp:inline distT="0" distB="0" distL="0" distR="0" wp14:anchorId="2B773B86" wp14:editId="563DB98F">
            <wp:extent cx="3028950" cy="2163445"/>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8">
                      <a:extLst>
                        <a:ext uri="{28A0092B-C50C-407E-A947-70E740481C1C}">
                          <a14:useLocalDpi xmlns:a14="http://schemas.microsoft.com/office/drawing/2010/main" val="0"/>
                        </a:ext>
                      </a:extLst>
                    </a:blip>
                    <a:stretch>
                      <a:fillRect/>
                    </a:stretch>
                  </pic:blipFill>
                  <pic:spPr>
                    <a:xfrm>
                      <a:off x="0" y="0"/>
                      <a:ext cx="3028950" cy="2163445"/>
                    </a:xfrm>
                    <a:prstGeom prst="rect">
                      <a:avLst/>
                    </a:prstGeom>
                  </pic:spPr>
                </pic:pic>
              </a:graphicData>
            </a:graphic>
          </wp:inline>
        </w:drawing>
      </w:r>
    </w:p>
    <w:p w14:paraId="725FBB45" w14:textId="09AE2A53" w:rsidR="00EA004B" w:rsidRDefault="00EA004B" w:rsidP="00EA004B">
      <w:pPr>
        <w:pStyle w:val="a3"/>
        <w:jc w:val="left"/>
        <w:rPr>
          <w:sz w:val="18"/>
          <w:lang w:eastAsia="zh-CN"/>
        </w:rPr>
      </w:pPr>
      <w:r>
        <w:rPr>
          <w:sz w:val="18"/>
        </w:rPr>
        <w:t>Fig. 1</w:t>
      </w:r>
      <w:r w:rsidR="00EC7C01">
        <w:rPr>
          <w:sz w:val="18"/>
        </w:rPr>
        <w:t>9</w:t>
      </w:r>
      <w:r>
        <w:rPr>
          <w:sz w:val="18"/>
        </w:rPr>
        <w:t xml:space="preserve">. </w:t>
      </w:r>
      <w:r>
        <w:rPr>
          <w:sz w:val="18"/>
          <w:lang w:eastAsia="zh-CN"/>
        </w:rPr>
        <w:t>The magnetic flux density change varies the number of the turns of the VF coil in vacuum chamber domain, t=45 s</w:t>
      </w:r>
    </w:p>
    <w:p w14:paraId="65AFD0AD" w14:textId="24E56753" w:rsidR="00751D88" w:rsidRDefault="00751D88" w:rsidP="00CB2003">
      <w:pPr>
        <w:pStyle w:val="a3"/>
        <w:ind w:firstLine="0"/>
        <w:jc w:val="left"/>
      </w:pPr>
    </w:p>
    <w:p w14:paraId="1B49D49E" w14:textId="7090B43B" w:rsidR="008A7C6A" w:rsidRDefault="003E6CF9" w:rsidP="008A7C6A">
      <w:pPr>
        <w:pStyle w:val="a3"/>
        <w:rPr>
          <w:lang w:eastAsia="zh-CN"/>
        </w:rPr>
      </w:pPr>
      <w:r w:rsidRPr="003E6CF9">
        <w:rPr>
          <w:lang w:eastAsia="zh-CN"/>
        </w:rPr>
        <w:t>As for t</w:t>
      </w:r>
      <w:r w:rsidR="008A7C6A" w:rsidRPr="003E6CF9">
        <w:rPr>
          <w:rFonts w:hint="eastAsia"/>
          <w:lang w:eastAsia="zh-CN"/>
        </w:rPr>
        <w:t>he</w:t>
      </w:r>
      <w:r w:rsidR="008A7C6A" w:rsidRPr="003E6CF9">
        <w:rPr>
          <w:lang w:eastAsia="zh-CN"/>
        </w:rPr>
        <w:t xml:space="preserve"> parameter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1</m:t>
            </m:r>
          </m:sub>
        </m:sSub>
      </m:oMath>
      <w:r>
        <w:rPr>
          <w:lang w:eastAsia="zh-CN"/>
        </w:rPr>
        <w:t>,</w:t>
      </w:r>
      <w:r w:rsidR="008A7C6A">
        <w:rPr>
          <w:lang w:eastAsia="zh-CN"/>
        </w:rPr>
        <w:t xml:space="preserve"> </w:t>
      </w:r>
      <w:r>
        <w:rPr>
          <w:lang w:eastAsia="zh-CN"/>
        </w:rPr>
        <w:t>h</w:t>
      </w:r>
      <w:r w:rsidR="008A7C6A">
        <w:rPr>
          <w:lang w:eastAsia="zh-CN"/>
        </w:rPr>
        <w:t>ere, the article just focuses on the temperature change varies the number of the turns of the TF coil in TF coils domain (Fig. 20) and the magnetic flux density change varies the number of the turns of the TF coil in vacuum chamber (Fig. 21).</w:t>
      </w:r>
    </w:p>
    <w:p w14:paraId="7C6505E6" w14:textId="2E651444" w:rsidR="008A7C6A" w:rsidRDefault="008A7C6A" w:rsidP="008A7C6A">
      <w:pPr>
        <w:pStyle w:val="a3"/>
        <w:ind w:firstLine="0"/>
        <w:jc w:val="center"/>
        <w:rPr>
          <w:sz w:val="18"/>
        </w:rPr>
      </w:pPr>
      <w:r>
        <w:rPr>
          <w:rFonts w:hint="eastAsia"/>
          <w:noProof/>
          <w:sz w:val="18"/>
        </w:rPr>
        <w:drawing>
          <wp:inline distT="0" distB="0" distL="0" distR="0" wp14:anchorId="5E1BFBC7" wp14:editId="01BF9934">
            <wp:extent cx="3028950" cy="2163445"/>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9">
                      <a:extLst>
                        <a:ext uri="{28A0092B-C50C-407E-A947-70E740481C1C}">
                          <a14:useLocalDpi xmlns:a14="http://schemas.microsoft.com/office/drawing/2010/main" val="0"/>
                        </a:ext>
                      </a:extLst>
                    </a:blip>
                    <a:stretch>
                      <a:fillRect/>
                    </a:stretch>
                  </pic:blipFill>
                  <pic:spPr>
                    <a:xfrm>
                      <a:off x="0" y="0"/>
                      <a:ext cx="3028950" cy="2163445"/>
                    </a:xfrm>
                    <a:prstGeom prst="rect">
                      <a:avLst/>
                    </a:prstGeom>
                  </pic:spPr>
                </pic:pic>
              </a:graphicData>
            </a:graphic>
          </wp:inline>
        </w:drawing>
      </w:r>
    </w:p>
    <w:p w14:paraId="2D3515BE" w14:textId="643B2352" w:rsidR="008A7C6A" w:rsidRDefault="008A7C6A" w:rsidP="008A7C6A">
      <w:pPr>
        <w:pStyle w:val="a3"/>
        <w:jc w:val="left"/>
        <w:rPr>
          <w:sz w:val="18"/>
          <w:lang w:eastAsia="zh-CN"/>
        </w:rPr>
      </w:pPr>
      <w:r>
        <w:rPr>
          <w:sz w:val="18"/>
        </w:rPr>
        <w:t xml:space="preserve">Fig. 20. </w:t>
      </w:r>
      <w:r>
        <w:rPr>
          <w:sz w:val="18"/>
          <w:lang w:eastAsia="zh-CN"/>
        </w:rPr>
        <w:t>The temperature change varies the number of the turns of the TF coil in TF coils domain, t=45 s</w:t>
      </w:r>
    </w:p>
    <w:p w14:paraId="76C74D45" w14:textId="4BC6EEB5" w:rsidR="008A7C6A" w:rsidRDefault="008A7C6A" w:rsidP="008A7C6A">
      <w:pPr>
        <w:pStyle w:val="a3"/>
        <w:ind w:firstLine="0"/>
        <w:jc w:val="center"/>
        <w:rPr>
          <w:sz w:val="18"/>
        </w:rPr>
      </w:pPr>
      <w:r>
        <w:rPr>
          <w:rFonts w:hint="eastAsia"/>
          <w:noProof/>
          <w:sz w:val="18"/>
        </w:rPr>
        <w:drawing>
          <wp:inline distT="0" distB="0" distL="0" distR="0" wp14:anchorId="1C738731" wp14:editId="2512297A">
            <wp:extent cx="3028950" cy="2163445"/>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0">
                      <a:extLst>
                        <a:ext uri="{28A0092B-C50C-407E-A947-70E740481C1C}">
                          <a14:useLocalDpi xmlns:a14="http://schemas.microsoft.com/office/drawing/2010/main" val="0"/>
                        </a:ext>
                      </a:extLst>
                    </a:blip>
                    <a:stretch>
                      <a:fillRect/>
                    </a:stretch>
                  </pic:blipFill>
                  <pic:spPr>
                    <a:xfrm>
                      <a:off x="0" y="0"/>
                      <a:ext cx="3028950" cy="2163445"/>
                    </a:xfrm>
                    <a:prstGeom prst="rect">
                      <a:avLst/>
                    </a:prstGeom>
                  </pic:spPr>
                </pic:pic>
              </a:graphicData>
            </a:graphic>
          </wp:inline>
        </w:drawing>
      </w:r>
    </w:p>
    <w:p w14:paraId="5F3F5B5C" w14:textId="7A5F2C46" w:rsidR="008A7C6A" w:rsidRDefault="008A7C6A" w:rsidP="008A7C6A">
      <w:pPr>
        <w:pStyle w:val="a3"/>
        <w:jc w:val="left"/>
        <w:rPr>
          <w:sz w:val="18"/>
          <w:lang w:eastAsia="zh-CN"/>
        </w:rPr>
      </w:pPr>
      <w:r>
        <w:rPr>
          <w:sz w:val="18"/>
        </w:rPr>
        <w:t xml:space="preserve">Fig. 21. </w:t>
      </w:r>
      <w:r>
        <w:rPr>
          <w:sz w:val="18"/>
          <w:lang w:eastAsia="zh-CN"/>
        </w:rPr>
        <w:t>The magnetic flux density change varies the number of the turns of the TF coil in vacuum chamber domain, t=45 s</w:t>
      </w:r>
    </w:p>
    <w:p w14:paraId="3032688D" w14:textId="18E1AB16" w:rsidR="003E6CF9" w:rsidRDefault="003E6CF9" w:rsidP="008A7C6A">
      <w:pPr>
        <w:pStyle w:val="a3"/>
        <w:jc w:val="left"/>
        <w:rPr>
          <w:sz w:val="18"/>
          <w:lang w:eastAsia="zh-CN"/>
        </w:rPr>
      </w:pPr>
    </w:p>
    <w:p w14:paraId="246D37DF" w14:textId="405A9359" w:rsidR="003E6CF9" w:rsidRDefault="003E6CF9" w:rsidP="008A7C6A">
      <w:pPr>
        <w:pStyle w:val="a3"/>
        <w:jc w:val="left"/>
        <w:rPr>
          <w:lang w:eastAsia="zh-CN"/>
        </w:rPr>
      </w:pPr>
      <w:r>
        <w:rPr>
          <w:rFonts w:hint="eastAsia"/>
          <w:lang w:eastAsia="zh-CN"/>
        </w:rPr>
        <w:t>I</w:t>
      </w:r>
      <w:r>
        <w:rPr>
          <w:lang w:eastAsia="zh-CN"/>
        </w:rPr>
        <w:t xml:space="preserve">t is very clear to see that, comparing with Fig. 18~19 and Fig. 20~21, the relating parameters shows higher relevance with </w:t>
      </w:r>
      <w:r w:rsidRPr="003E6CF9">
        <w:rPr>
          <w:lang w:eastAsia="zh-CN"/>
        </w:rPr>
        <w:t xml:space="preserv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1</m:t>
            </m:r>
          </m:sub>
        </m:sSub>
      </m:oMath>
      <w:r>
        <w:rPr>
          <w:rFonts w:hint="eastAsia"/>
          <w:lang w:eastAsia="zh-CN"/>
        </w:rPr>
        <w:t>,</w:t>
      </w:r>
      <w:r>
        <w:rPr>
          <w:lang w:eastAsia="zh-CN"/>
        </w:rPr>
        <w:t xml:space="preserve"> which is the turns of the TF coil. It is easy to find that due to the higher excitation current to the TF coils and more coils on TF than VF, the simulation results </w:t>
      </w:r>
      <w:r w:rsidR="00022888">
        <w:rPr>
          <w:lang w:eastAsia="zh-CN"/>
        </w:rPr>
        <w:t xml:space="preserve">accord with the reality. </w:t>
      </w:r>
      <w:r w:rsidR="001A3FCF">
        <w:rPr>
          <w:lang w:eastAsia="zh-CN"/>
        </w:rPr>
        <w:t>In the device, it is required that t</w:t>
      </w:r>
      <w:r w:rsidR="001A3FCF" w:rsidRPr="001A3FCF">
        <w:rPr>
          <w:lang w:eastAsia="zh-CN"/>
        </w:rPr>
        <w:t xml:space="preserve">he circumferential magnetic field </w:t>
      </w:r>
      <w:r w:rsidR="001A3FCF">
        <w:rPr>
          <w:lang w:eastAsia="zh-CN"/>
        </w:rPr>
        <w:t>would be</w:t>
      </w:r>
      <w:r w:rsidR="001A3FCF" w:rsidRPr="001A3FCF">
        <w:rPr>
          <w:lang w:eastAsia="zh-CN"/>
        </w:rPr>
        <w:t xml:space="preserve"> much larger than the axial magnetic field</w:t>
      </w:r>
      <w:r w:rsidR="001A3FCF">
        <w:rPr>
          <w:lang w:eastAsia="zh-CN"/>
        </w:rPr>
        <w:t xml:space="preserve">, which is excited by TF coil and VF coil. </w:t>
      </w:r>
      <w:r w:rsidR="00022888">
        <w:rPr>
          <w:lang w:eastAsia="zh-CN"/>
        </w:rPr>
        <w:t>Besides, i</w:t>
      </w:r>
      <w:r>
        <w:rPr>
          <w:lang w:eastAsia="zh-CN"/>
        </w:rPr>
        <w:t>t shows the reference that a more economic improvement on the device is the choosing of the improvement on the TF coil rather than the VF coil.</w:t>
      </w:r>
    </w:p>
    <w:p w14:paraId="4F662278" w14:textId="77777777" w:rsidR="003E6CF9" w:rsidRPr="003E6CF9" w:rsidRDefault="003E6CF9" w:rsidP="008A7C6A">
      <w:pPr>
        <w:pStyle w:val="a3"/>
        <w:jc w:val="left"/>
        <w:rPr>
          <w:lang w:eastAsia="zh-CN"/>
        </w:rPr>
      </w:pPr>
    </w:p>
    <w:p w14:paraId="2EE535F9" w14:textId="7DD977F6" w:rsidR="00781B6A" w:rsidRDefault="00781B6A">
      <w:pPr>
        <w:pStyle w:val="a3"/>
        <w:ind w:firstLine="0"/>
        <w:jc w:val="center"/>
      </w:pPr>
      <w:r>
        <w:t>V. CONCLUSIONS</w:t>
      </w:r>
    </w:p>
    <w:p w14:paraId="2A545319" w14:textId="1E28163B" w:rsidR="00781B6A" w:rsidRDefault="00781B6A">
      <w:pPr>
        <w:pStyle w:val="a3"/>
        <w:jc w:val="center"/>
      </w:pPr>
    </w:p>
    <w:p w14:paraId="02E99BF2" w14:textId="0F79397D" w:rsidR="002015D5" w:rsidRDefault="00642C70" w:rsidP="00061A59">
      <w:pPr>
        <w:pStyle w:val="a3"/>
        <w:rPr>
          <w:lang w:eastAsia="zh-CN"/>
        </w:rPr>
      </w:pPr>
      <w:r>
        <w:t xml:space="preserve">Because the simulation considered basically all the main factors that have influence on the heat transfer and the magnetic field. </w:t>
      </w:r>
      <w:r w:rsidR="002015D5">
        <w:rPr>
          <w:rFonts w:hint="eastAsia"/>
        </w:rPr>
        <w:t>T</w:t>
      </w:r>
      <w:r w:rsidR="002015D5">
        <w:t xml:space="preserve">he </w:t>
      </w:r>
      <w:r>
        <w:t>simulation of the whole system gives a good result which could be useful when it comes to the engineering design and analysis. However, c</w:t>
      </w:r>
      <w:r w:rsidRPr="00642C70">
        <w:t>onsidering the outside of the air domain as an isothermal environment may have a certain impact on the heat transfer results of the entire system.</w:t>
      </w:r>
      <w:r>
        <w:rPr>
          <w:rFonts w:hint="eastAsia"/>
          <w:lang w:eastAsia="zh-CN"/>
        </w:rPr>
        <w:t xml:space="preserve"> </w:t>
      </w:r>
      <w:r w:rsidRPr="00642C70">
        <w:rPr>
          <w:lang w:eastAsia="zh-CN"/>
        </w:rPr>
        <w:t>The heating rate of the whole system may be different from the real situation</w:t>
      </w:r>
      <w:r>
        <w:rPr>
          <w:lang w:eastAsia="zh-CN"/>
        </w:rPr>
        <w:t>, which is one of the main reason</w:t>
      </w:r>
      <w:r>
        <w:rPr>
          <w:rFonts w:hint="eastAsia"/>
          <w:lang w:eastAsia="zh-CN"/>
        </w:rPr>
        <w:t>s</w:t>
      </w:r>
      <w:r>
        <w:rPr>
          <w:lang w:eastAsia="zh-CN"/>
        </w:rPr>
        <w:t xml:space="preserve"> that limits the device runs for a continuous period.</w:t>
      </w:r>
      <w:r>
        <w:rPr>
          <w:rFonts w:hint="eastAsia"/>
          <w:lang w:eastAsia="zh-CN"/>
        </w:rPr>
        <w:t xml:space="preserve"> </w:t>
      </w:r>
      <w:r w:rsidRPr="00642C70">
        <w:rPr>
          <w:lang w:eastAsia="zh-CN"/>
        </w:rPr>
        <w:t>At the same time, since the two modules of plasma and microwave were not added in the modeling process, the impact of these two modules on the entire system was ignored, which may also lead to a certain discrepancy between the simulation results and the real situation.</w:t>
      </w:r>
      <w:r>
        <w:rPr>
          <w:rFonts w:hint="eastAsia"/>
          <w:lang w:eastAsia="zh-CN"/>
        </w:rPr>
        <w:t xml:space="preserve"> </w:t>
      </w:r>
      <w:r w:rsidRPr="00642C70">
        <w:rPr>
          <w:lang w:eastAsia="zh-CN"/>
        </w:rPr>
        <w:t xml:space="preserve">In the </w:t>
      </w:r>
      <w:r>
        <w:rPr>
          <w:lang w:eastAsia="zh-CN"/>
        </w:rPr>
        <w:t>future</w:t>
      </w:r>
      <w:r w:rsidRPr="00642C70">
        <w:rPr>
          <w:lang w:eastAsia="zh-CN"/>
        </w:rPr>
        <w:t>, we will try to add these two modules for the entire system</w:t>
      </w:r>
      <w:r>
        <w:rPr>
          <w:lang w:eastAsia="zh-CN"/>
        </w:rPr>
        <w:t xml:space="preserve">. </w:t>
      </w:r>
    </w:p>
    <w:p w14:paraId="3CA8576A" w14:textId="77777777" w:rsidR="003E6CF9" w:rsidRDefault="00642C70" w:rsidP="00EB0474">
      <w:pPr>
        <w:pStyle w:val="a3"/>
        <w:rPr>
          <w:lang w:eastAsia="zh-CN"/>
        </w:rPr>
      </w:pPr>
      <w:r w:rsidRPr="00642C70">
        <w:rPr>
          <w:lang w:eastAsia="zh-CN"/>
        </w:rPr>
        <w:t>The sensitivity analysis of the system also gives valuable data and results</w:t>
      </w:r>
      <w:r>
        <w:rPr>
          <w:lang w:eastAsia="zh-CN"/>
        </w:rPr>
        <w:t xml:space="preserve">, which make </w:t>
      </w:r>
      <w:r w:rsidRPr="00642C70">
        <w:rPr>
          <w:rFonts w:hint="eastAsia"/>
          <w:lang w:eastAsia="zh-CN"/>
        </w:rPr>
        <w:t>t</w:t>
      </w:r>
      <w:r w:rsidRPr="00642C70">
        <w:rPr>
          <w:lang w:eastAsia="zh-CN"/>
        </w:rPr>
        <w:t>he basic attributes of the entire system clearer. This allows us to have a deeper understanding of the physical and engineering properties of the device. At the same time, it gives a guiding reference for the construction and research of similar devices.</w:t>
      </w:r>
      <w:r w:rsidR="003E6CF9">
        <w:rPr>
          <w:lang w:eastAsia="zh-CN"/>
        </w:rPr>
        <w:t xml:space="preserve"> </w:t>
      </w:r>
    </w:p>
    <w:p w14:paraId="5E469471" w14:textId="51A8328E" w:rsidR="00642C70" w:rsidRDefault="00642C70" w:rsidP="00EB0474">
      <w:pPr>
        <w:pStyle w:val="a3"/>
        <w:rPr>
          <w:lang w:eastAsia="zh-CN"/>
        </w:rPr>
      </w:pPr>
      <w:r w:rsidRPr="00642C70">
        <w:rPr>
          <w:lang w:eastAsia="zh-CN"/>
        </w:rPr>
        <w:t xml:space="preserve">In sensitivity analysis, since there are </w:t>
      </w:r>
      <w:r w:rsidR="00CB5149">
        <w:rPr>
          <w:lang w:eastAsia="zh-CN"/>
        </w:rPr>
        <w:t xml:space="preserve">just a </w:t>
      </w:r>
      <w:r w:rsidRPr="00642C70">
        <w:rPr>
          <w:lang w:eastAsia="zh-CN"/>
        </w:rPr>
        <w:t>few physical fields considered, there are not many parameters that can be selected for sensitivity analysis.</w:t>
      </w:r>
      <w:r w:rsidR="00CB5149">
        <w:rPr>
          <w:rFonts w:hint="eastAsia"/>
          <w:lang w:eastAsia="zh-CN"/>
        </w:rPr>
        <w:t xml:space="preserve"> </w:t>
      </w:r>
      <w:r w:rsidR="00CB5149" w:rsidRPr="00CB5149">
        <w:rPr>
          <w:lang w:eastAsia="zh-CN"/>
        </w:rPr>
        <w:t>This creates a certain obstacle to the understanding of the entire device.</w:t>
      </w:r>
    </w:p>
    <w:p w14:paraId="47B1ABC0" w14:textId="77777777" w:rsidR="00781B6A" w:rsidRDefault="00781B6A">
      <w:pPr>
        <w:pStyle w:val="ReferencesClauseTitle"/>
        <w:jc w:val="center"/>
        <w:rPr>
          <w:rFonts w:ascii="Times New Roman" w:hAnsi="Times New Roman"/>
          <w:b w:val="0"/>
          <w:bCs/>
        </w:rPr>
      </w:pPr>
      <w:r>
        <w:rPr>
          <w:rFonts w:ascii="Times New Roman" w:hAnsi="Times New Roman"/>
          <w:b w:val="0"/>
          <w:bCs/>
        </w:rPr>
        <w:t>References</w:t>
      </w:r>
    </w:p>
    <w:p w14:paraId="0616C663" w14:textId="77777777" w:rsidR="00781B6A" w:rsidRDefault="00781B6A">
      <w:pPr>
        <w:pStyle w:val="a3"/>
      </w:pPr>
    </w:p>
    <w:p w14:paraId="645F0157" w14:textId="52390B19" w:rsidR="00574AE5" w:rsidRDefault="00574AE5" w:rsidP="00574AE5">
      <w:pPr>
        <w:pStyle w:val="a3"/>
        <w:numPr>
          <w:ilvl w:val="0"/>
          <w:numId w:val="1"/>
        </w:numPr>
      </w:pPr>
      <w:r>
        <w:rPr>
          <w:rFonts w:hint="eastAsia"/>
          <w:lang w:eastAsia="zh-CN"/>
        </w:rPr>
        <w:t>S</w:t>
      </w:r>
      <w:r>
        <w:t xml:space="preserve">. T. Wu, X. Q. Mao, S. J. Du et al, “Engineering design of the </w:t>
      </w:r>
      <w:r w:rsidR="00E66EBC">
        <w:t>HELIMAK</w:t>
      </w:r>
      <w:r>
        <w:t xml:space="preserve"> device”</w:t>
      </w:r>
      <w:r w:rsidR="00440ED5">
        <w:t>,</w:t>
      </w:r>
      <w:r>
        <w:t xml:space="preserve"> </w:t>
      </w:r>
      <w:r>
        <w:rPr>
          <w:i/>
          <w:iCs/>
        </w:rPr>
        <w:t xml:space="preserve">Fusion Engineering and Design, </w:t>
      </w:r>
      <w:r>
        <w:t>63</w:t>
      </w:r>
      <w:r w:rsidR="00440ED5">
        <w:t xml:space="preserve">, </w:t>
      </w:r>
      <w:r>
        <w:t>59~64 (2002).</w:t>
      </w:r>
    </w:p>
    <w:p w14:paraId="6A37ABDD" w14:textId="624031D1" w:rsidR="00574AE5" w:rsidRDefault="00440ED5">
      <w:pPr>
        <w:pStyle w:val="a3"/>
        <w:numPr>
          <w:ilvl w:val="0"/>
          <w:numId w:val="1"/>
        </w:numPr>
      </w:pPr>
      <w:r>
        <w:rPr>
          <w:rFonts w:hint="eastAsia"/>
        </w:rPr>
        <w:t>K</w:t>
      </w:r>
      <w:r>
        <w:t xml:space="preserve">enneth W. Gentle, He Huang, “Taxes </w:t>
      </w:r>
      <w:r w:rsidR="00E66EBC">
        <w:t>HELIMAK</w:t>
      </w:r>
      <w:r>
        <w:t xml:space="preserve">”, </w:t>
      </w:r>
      <w:r>
        <w:rPr>
          <w:i/>
          <w:iCs/>
        </w:rPr>
        <w:t xml:space="preserve">Plasma Science and Technology, </w:t>
      </w:r>
      <w:r>
        <w:t>10, 284 (2008).</w:t>
      </w:r>
    </w:p>
    <w:p w14:paraId="53C4098C" w14:textId="267F6043" w:rsidR="009E4773" w:rsidRDefault="009E4773">
      <w:pPr>
        <w:pStyle w:val="a3"/>
        <w:numPr>
          <w:ilvl w:val="0"/>
          <w:numId w:val="1"/>
        </w:numPr>
      </w:pPr>
      <w:r w:rsidRPr="009E4773">
        <w:t>COMSOL Multiphysics® v. 5.</w:t>
      </w:r>
      <w:r>
        <w:t>5</w:t>
      </w:r>
      <w:r w:rsidRPr="009E4773">
        <w:t>. cn.comsol.com. COMSOL AB, Stockholm, Sweden.</w:t>
      </w:r>
    </w:p>
    <w:p w14:paraId="524CC8FE" w14:textId="4DD3EA24" w:rsidR="0070032A" w:rsidRDefault="0070032A">
      <w:pPr>
        <w:pStyle w:val="a3"/>
        <w:numPr>
          <w:ilvl w:val="0"/>
          <w:numId w:val="1"/>
        </w:numPr>
      </w:pPr>
      <w:r w:rsidRPr="0070032A">
        <w:rPr>
          <w:lang w:val="de-DE"/>
        </w:rPr>
        <w:t xml:space="preserve">Perez, Jean &amp; Horton, Wendell &amp; </w:t>
      </w:r>
      <w:proofErr w:type="spellStart"/>
      <w:r w:rsidRPr="0070032A">
        <w:rPr>
          <w:lang w:val="de-DE"/>
        </w:rPr>
        <w:t>Gentle</w:t>
      </w:r>
      <w:proofErr w:type="spellEnd"/>
      <w:r w:rsidRPr="0070032A">
        <w:rPr>
          <w:lang w:val="de-DE"/>
        </w:rPr>
        <w:t xml:space="preserve">, K. &amp; </w:t>
      </w:r>
      <w:proofErr w:type="spellStart"/>
      <w:r w:rsidRPr="0070032A">
        <w:rPr>
          <w:lang w:val="de-DE"/>
        </w:rPr>
        <w:t>Rowan</w:t>
      </w:r>
      <w:proofErr w:type="spellEnd"/>
      <w:r w:rsidRPr="0070032A">
        <w:rPr>
          <w:lang w:val="de-DE"/>
        </w:rPr>
        <w:t xml:space="preserve">, William &amp; Lee, Kevin &amp; </w:t>
      </w:r>
      <w:proofErr w:type="spellStart"/>
      <w:r w:rsidRPr="0070032A">
        <w:rPr>
          <w:lang w:val="de-DE"/>
        </w:rPr>
        <w:t>Dahlburg</w:t>
      </w:r>
      <w:proofErr w:type="spellEnd"/>
      <w:r w:rsidRPr="0070032A">
        <w:rPr>
          <w:lang w:val="de-DE"/>
        </w:rPr>
        <w:t xml:space="preserve">, Russell. </w:t>
      </w:r>
      <w:r w:rsidR="006101A3" w:rsidRPr="006101A3">
        <w:t>“</w:t>
      </w:r>
      <w:r w:rsidRPr="0070032A">
        <w:t xml:space="preserve">Drift wave instability in the </w:t>
      </w:r>
      <w:r w:rsidR="00E66EBC">
        <w:t>HELIMAK</w:t>
      </w:r>
      <w:r w:rsidRPr="0070032A">
        <w:t xml:space="preserve"> experiment</w:t>
      </w:r>
      <w:r w:rsidR="006101A3">
        <w:t>”,</w:t>
      </w:r>
      <w:r w:rsidRPr="0070032A">
        <w:t xml:space="preserve"> </w:t>
      </w:r>
      <w:r w:rsidRPr="006101A3">
        <w:rPr>
          <w:i/>
          <w:iCs/>
        </w:rPr>
        <w:t>Physics of Plasmas</w:t>
      </w:r>
      <w:r w:rsidR="006101A3">
        <w:t xml:space="preserve">, </w:t>
      </w:r>
      <w:r w:rsidRPr="0070032A">
        <w:t>13. 032101-032101. 10.1063/1.2168401.</w:t>
      </w:r>
      <w:r>
        <w:t xml:space="preserve"> </w:t>
      </w:r>
      <w:r w:rsidRPr="0070032A">
        <w:t>(2006).</w:t>
      </w:r>
    </w:p>
    <w:p w14:paraId="474B3FA3" w14:textId="32BDEC69" w:rsidR="0088352B" w:rsidRPr="0088352B" w:rsidRDefault="0088352B">
      <w:pPr>
        <w:pStyle w:val="a3"/>
        <w:numPr>
          <w:ilvl w:val="0"/>
          <w:numId w:val="1"/>
        </w:numPr>
      </w:pPr>
      <w:r w:rsidRPr="0088352B">
        <w:rPr>
          <w:rFonts w:hint="eastAsia"/>
        </w:rPr>
        <w:t>W</w:t>
      </w:r>
      <w:r w:rsidRPr="0088352B">
        <w:t xml:space="preserve">enge Chen, </w:t>
      </w:r>
      <w:proofErr w:type="spellStart"/>
      <w:r w:rsidRPr="0088352B">
        <w:t>Songtao</w:t>
      </w:r>
      <w:proofErr w:type="spellEnd"/>
      <w:r w:rsidRPr="0088352B">
        <w:t xml:space="preserve"> Wu, “The influence of m</w:t>
      </w:r>
      <w:r>
        <w:t xml:space="preserve">agnetic permeability on the configuration of magnetic field in </w:t>
      </w:r>
      <w:r w:rsidR="00E66EBC">
        <w:t>HELIMAK</w:t>
      </w:r>
      <w:r>
        <w:t xml:space="preserve"> device”, </w:t>
      </w:r>
      <w:r>
        <w:rPr>
          <w:i/>
          <w:iCs/>
        </w:rPr>
        <w:t>Plasma Science &amp; Technology</w:t>
      </w:r>
      <w:r>
        <w:t>, Vol.5, No.3 (2003)</w:t>
      </w:r>
      <w:r w:rsidR="0095586E">
        <w:t>.</w:t>
      </w:r>
    </w:p>
    <w:p w14:paraId="51BF893A" w14:textId="77777777" w:rsidR="00D41EED" w:rsidRDefault="00D41EED">
      <w:pPr>
        <w:pStyle w:val="a3"/>
        <w:ind w:firstLine="0"/>
      </w:pPr>
    </w:p>
    <w:sectPr w:rsidR="00D41EED" w:rsidSect="00D964A7">
      <w:footerReference w:type="default" r:id="rId31"/>
      <w:type w:val="continuous"/>
      <w:pgSz w:w="12240" w:h="15840"/>
      <w:pgMar w:top="1440" w:right="1080" w:bottom="1440" w:left="1080" w:header="432" w:footer="720" w:gutter="0"/>
      <w:cols w:num="2" w:space="540" w:equalWidth="0">
        <w:col w:w="4770" w:space="540"/>
        <w:col w:w="477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65113E" w14:textId="77777777" w:rsidR="00500594" w:rsidRDefault="00500594">
      <w:r>
        <w:separator/>
      </w:r>
    </w:p>
  </w:endnote>
  <w:endnote w:type="continuationSeparator" w:id="0">
    <w:p w14:paraId="24595808" w14:textId="77777777" w:rsidR="00500594" w:rsidRDefault="005005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163B96" w14:textId="77777777" w:rsidR="00781B6A" w:rsidRDefault="00781B6A">
    <w:pPr>
      <w:pStyle w:val="a4"/>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892AA7" w14:textId="77777777" w:rsidR="00781B6A" w:rsidRDefault="00781B6A">
    <w:pPr>
      <w:pStyle w:val="a4"/>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9A0B09" w14:textId="77777777" w:rsidR="00500594" w:rsidRDefault="00500594">
      <w:r>
        <w:separator/>
      </w:r>
    </w:p>
  </w:footnote>
  <w:footnote w:type="continuationSeparator" w:id="0">
    <w:p w14:paraId="0ED20562" w14:textId="77777777" w:rsidR="00500594" w:rsidRDefault="005005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B7B35B" w14:textId="5A08844F" w:rsidR="00781B6A" w:rsidRDefault="00781B6A">
    <w:pPr>
      <w:pStyle w:val="a5"/>
      <w:jc w:val="right"/>
      <w:rPr>
        <w:rFonts w:ascii="Arial" w:hAnsi="Arial"/>
        <w:sz w:val="16"/>
      </w:rPr>
    </w:pPr>
    <w:r>
      <w:rPr>
        <w:rFonts w:ascii="Arial" w:hAnsi="Arial"/>
        <w:sz w:val="16"/>
      </w:rPr>
      <w:t xml:space="preserve">Proceedings of </w:t>
    </w:r>
    <w:r w:rsidR="0015418B">
      <w:rPr>
        <w:rFonts w:ascii="Arial" w:hAnsi="Arial"/>
        <w:sz w:val="16"/>
      </w:rPr>
      <w:t>ICAPP 202</w:t>
    </w:r>
    <w:r w:rsidR="00052CFC">
      <w:rPr>
        <w:rFonts w:ascii="Arial" w:hAnsi="Arial"/>
        <w:sz w:val="16"/>
      </w:rPr>
      <w:t>1</w:t>
    </w:r>
  </w:p>
  <w:p w14:paraId="6F6882B2" w14:textId="370D32F9" w:rsidR="00781B6A" w:rsidRPr="00913B5D" w:rsidRDefault="0015418B">
    <w:pPr>
      <w:pStyle w:val="a5"/>
      <w:jc w:val="right"/>
      <w:rPr>
        <w:rFonts w:ascii="Arial" w:hAnsi="Arial"/>
        <w:sz w:val="16"/>
        <w:szCs w:val="16"/>
      </w:rPr>
    </w:pPr>
    <w:r>
      <w:rPr>
        <w:rFonts w:ascii="Arial" w:hAnsi="Arial" w:cs="Arial"/>
        <w:bCs/>
        <w:sz w:val="16"/>
        <w:szCs w:val="16"/>
      </w:rPr>
      <w:t>1</w:t>
    </w:r>
    <w:r w:rsidR="00052CFC">
      <w:rPr>
        <w:rFonts w:ascii="Arial" w:hAnsi="Arial" w:cs="Arial"/>
        <w:bCs/>
        <w:sz w:val="16"/>
        <w:szCs w:val="16"/>
      </w:rPr>
      <w:t>6</w:t>
    </w:r>
    <w:r>
      <w:rPr>
        <w:rFonts w:ascii="Arial" w:hAnsi="Arial" w:cs="Arial"/>
        <w:bCs/>
        <w:sz w:val="16"/>
        <w:szCs w:val="16"/>
      </w:rPr>
      <w:t>-</w:t>
    </w:r>
    <w:r w:rsidR="00052CFC">
      <w:rPr>
        <w:rFonts w:ascii="Arial" w:hAnsi="Arial" w:cs="Arial"/>
        <w:bCs/>
        <w:sz w:val="16"/>
        <w:szCs w:val="16"/>
      </w:rPr>
      <w:t>20</w:t>
    </w:r>
    <w:r>
      <w:rPr>
        <w:rFonts w:ascii="Arial" w:hAnsi="Arial" w:cs="Arial"/>
        <w:bCs/>
        <w:sz w:val="16"/>
        <w:szCs w:val="16"/>
      </w:rPr>
      <w:t xml:space="preserve"> </w:t>
    </w:r>
    <w:r w:rsidR="00052CFC">
      <w:rPr>
        <w:rFonts w:ascii="Arial" w:hAnsi="Arial" w:cs="Arial"/>
        <w:bCs/>
        <w:sz w:val="16"/>
        <w:szCs w:val="16"/>
      </w:rPr>
      <w:t>October</w:t>
    </w:r>
    <w:r>
      <w:rPr>
        <w:rFonts w:ascii="Arial" w:hAnsi="Arial" w:cs="Arial"/>
        <w:bCs/>
        <w:sz w:val="16"/>
        <w:szCs w:val="16"/>
      </w:rPr>
      <w:t xml:space="preserve"> 202</w:t>
    </w:r>
    <w:r w:rsidR="00052CFC">
      <w:rPr>
        <w:rFonts w:ascii="Arial" w:hAnsi="Arial" w:cs="Arial"/>
        <w:bCs/>
        <w:sz w:val="16"/>
        <w:szCs w:val="16"/>
      </w:rPr>
      <w:t>1</w:t>
    </w:r>
    <w:r w:rsidR="00BB3255" w:rsidRPr="00BB3255">
      <w:rPr>
        <w:rFonts w:ascii="Arial" w:hAnsi="Arial" w:cs="Arial"/>
        <w:bCs/>
        <w:sz w:val="16"/>
        <w:szCs w:val="16"/>
      </w:rPr>
      <w:t xml:space="preserve"> </w:t>
    </w:r>
    <w:r>
      <w:rPr>
        <w:rFonts w:ascii="Arial" w:hAnsi="Arial" w:cs="Arial"/>
        <w:bCs/>
        <w:sz w:val="16"/>
        <w:szCs w:val="16"/>
      </w:rPr>
      <w:t>–</w:t>
    </w:r>
    <w:r w:rsidR="00BB3255" w:rsidRPr="00BB3255">
      <w:rPr>
        <w:rFonts w:ascii="Arial" w:hAnsi="Arial" w:cs="Arial"/>
        <w:bCs/>
        <w:sz w:val="16"/>
        <w:szCs w:val="16"/>
      </w:rPr>
      <w:t xml:space="preserve"> </w:t>
    </w:r>
    <w:r>
      <w:rPr>
        <w:rFonts w:ascii="Arial" w:hAnsi="Arial" w:cs="Arial"/>
        <w:bCs/>
        <w:sz w:val="16"/>
        <w:szCs w:val="16"/>
      </w:rPr>
      <w:t>Abu Dhabi</w:t>
    </w:r>
    <w:r w:rsidR="00BB3255" w:rsidRPr="00BB3255">
      <w:rPr>
        <w:rFonts w:ascii="Arial" w:hAnsi="Arial" w:cs="Arial"/>
        <w:bCs/>
        <w:sz w:val="16"/>
        <w:szCs w:val="16"/>
      </w:rPr>
      <w:t xml:space="preserve"> (</w:t>
    </w:r>
    <w:r>
      <w:rPr>
        <w:rFonts w:ascii="Arial" w:hAnsi="Arial" w:cs="Arial"/>
        <w:bCs/>
        <w:sz w:val="16"/>
        <w:szCs w:val="16"/>
      </w:rPr>
      <w:t>UAE</w:t>
    </w:r>
    <w:r w:rsidR="00BB3255" w:rsidRPr="00BB3255">
      <w:rPr>
        <w:rFonts w:ascii="Arial" w:hAnsi="Arial" w:cs="Arial"/>
        <w:bCs/>
        <w:sz w:val="16"/>
        <w:szCs w:val="16"/>
      </w:rPr>
      <w:t>)</w:t>
    </w:r>
  </w:p>
  <w:p w14:paraId="176AE24C" w14:textId="77777777" w:rsidR="00781B6A" w:rsidRDefault="0015418B">
    <w:pPr>
      <w:pStyle w:val="a5"/>
      <w:jc w:val="right"/>
    </w:pPr>
    <w:r>
      <w:rPr>
        <w:rFonts w:ascii="Arial" w:hAnsi="Arial"/>
        <w:sz w:val="16"/>
      </w:rPr>
      <w:t>Paper 20</w:t>
    </w:r>
    <w:r w:rsidR="00781B6A">
      <w:rPr>
        <w:rFonts w:ascii="Arial" w:hAnsi="Arial"/>
        <w:sz w:val="16"/>
      </w:rPr>
      <w:t>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B6B3F0E"/>
    <w:multiLevelType w:val="hybridMultilevel"/>
    <w:tmpl w:val="1EB432F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x w">
    <w15:presenceInfo w15:providerId="Windows Live" w15:userId="a8b706a2b93f9c1a"/>
  </w15:person>
  <w15:person w15:author="吕 瀚洋">
    <w15:presenceInfo w15:providerId="Windows Live" w15:userId="898a504c2a1dfd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3"/>
  <w:bordersDoNotSurroundHeader/>
  <w:bordersDoNotSurroundFooter/>
  <w:proofState w:spelling="clean" w:grammar="clean"/>
  <w:defaultTabStop w:val="43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913B5D"/>
    <w:rsid w:val="0000098A"/>
    <w:rsid w:val="00017A3A"/>
    <w:rsid w:val="00022888"/>
    <w:rsid w:val="00040568"/>
    <w:rsid w:val="00052CFC"/>
    <w:rsid w:val="00054A99"/>
    <w:rsid w:val="00060682"/>
    <w:rsid w:val="00061A59"/>
    <w:rsid w:val="00075000"/>
    <w:rsid w:val="000846E7"/>
    <w:rsid w:val="000929AA"/>
    <w:rsid w:val="000942E0"/>
    <w:rsid w:val="000A4242"/>
    <w:rsid w:val="000B2C91"/>
    <w:rsid w:val="000C431E"/>
    <w:rsid w:val="000E69B1"/>
    <w:rsid w:val="000F1926"/>
    <w:rsid w:val="000F31F1"/>
    <w:rsid w:val="00100D5D"/>
    <w:rsid w:val="00144C80"/>
    <w:rsid w:val="0015418B"/>
    <w:rsid w:val="00162337"/>
    <w:rsid w:val="001A3FCF"/>
    <w:rsid w:val="001F4BD5"/>
    <w:rsid w:val="002015D5"/>
    <w:rsid w:val="00206061"/>
    <w:rsid w:val="00255842"/>
    <w:rsid w:val="00280597"/>
    <w:rsid w:val="002A29C7"/>
    <w:rsid w:val="002A4D97"/>
    <w:rsid w:val="002A773C"/>
    <w:rsid w:val="002C34AB"/>
    <w:rsid w:val="002F06E3"/>
    <w:rsid w:val="002F33AF"/>
    <w:rsid w:val="003123D2"/>
    <w:rsid w:val="003254C6"/>
    <w:rsid w:val="003446D9"/>
    <w:rsid w:val="00347559"/>
    <w:rsid w:val="00356979"/>
    <w:rsid w:val="00376035"/>
    <w:rsid w:val="0039761D"/>
    <w:rsid w:val="003A7E2F"/>
    <w:rsid w:val="003C5B34"/>
    <w:rsid w:val="003E0717"/>
    <w:rsid w:val="003E4B84"/>
    <w:rsid w:val="003E6CF9"/>
    <w:rsid w:val="003F1CBF"/>
    <w:rsid w:val="00410399"/>
    <w:rsid w:val="00440ED5"/>
    <w:rsid w:val="00463BD0"/>
    <w:rsid w:val="004B4356"/>
    <w:rsid w:val="004D015B"/>
    <w:rsid w:val="004D49E8"/>
    <w:rsid w:val="004E3EBC"/>
    <w:rsid w:val="004F065C"/>
    <w:rsid w:val="00500594"/>
    <w:rsid w:val="0054365D"/>
    <w:rsid w:val="005542C3"/>
    <w:rsid w:val="005601DF"/>
    <w:rsid w:val="00561F3E"/>
    <w:rsid w:val="00563718"/>
    <w:rsid w:val="005729AD"/>
    <w:rsid w:val="00574AE5"/>
    <w:rsid w:val="00591343"/>
    <w:rsid w:val="00594F06"/>
    <w:rsid w:val="00597468"/>
    <w:rsid w:val="005A3434"/>
    <w:rsid w:val="005D37E8"/>
    <w:rsid w:val="005F4290"/>
    <w:rsid w:val="006101A3"/>
    <w:rsid w:val="00610530"/>
    <w:rsid w:val="00624DA1"/>
    <w:rsid w:val="00626278"/>
    <w:rsid w:val="00642C70"/>
    <w:rsid w:val="00650216"/>
    <w:rsid w:val="006610C4"/>
    <w:rsid w:val="00671853"/>
    <w:rsid w:val="0068777E"/>
    <w:rsid w:val="006948D8"/>
    <w:rsid w:val="006B5F10"/>
    <w:rsid w:val="006C4661"/>
    <w:rsid w:val="006C7DA4"/>
    <w:rsid w:val="006E33C5"/>
    <w:rsid w:val="0070032A"/>
    <w:rsid w:val="00751D88"/>
    <w:rsid w:val="00753B64"/>
    <w:rsid w:val="00781B6A"/>
    <w:rsid w:val="007C06D4"/>
    <w:rsid w:val="007E3954"/>
    <w:rsid w:val="0086044F"/>
    <w:rsid w:val="0088352B"/>
    <w:rsid w:val="00890B80"/>
    <w:rsid w:val="008A3DE3"/>
    <w:rsid w:val="008A7C6A"/>
    <w:rsid w:val="008E67FA"/>
    <w:rsid w:val="00910435"/>
    <w:rsid w:val="00913B5D"/>
    <w:rsid w:val="0095586E"/>
    <w:rsid w:val="00961716"/>
    <w:rsid w:val="009626C1"/>
    <w:rsid w:val="00987978"/>
    <w:rsid w:val="0099445C"/>
    <w:rsid w:val="009A0100"/>
    <w:rsid w:val="009A2C6D"/>
    <w:rsid w:val="009E444B"/>
    <w:rsid w:val="009E4773"/>
    <w:rsid w:val="009F72B4"/>
    <w:rsid w:val="00A0476B"/>
    <w:rsid w:val="00A2605E"/>
    <w:rsid w:val="00A27622"/>
    <w:rsid w:val="00A47EAD"/>
    <w:rsid w:val="00A67016"/>
    <w:rsid w:val="00A70D88"/>
    <w:rsid w:val="00AA27CA"/>
    <w:rsid w:val="00AA48F6"/>
    <w:rsid w:val="00AB041E"/>
    <w:rsid w:val="00AD021A"/>
    <w:rsid w:val="00AD6690"/>
    <w:rsid w:val="00B1444E"/>
    <w:rsid w:val="00B3196C"/>
    <w:rsid w:val="00B54979"/>
    <w:rsid w:val="00B76D24"/>
    <w:rsid w:val="00B83AC4"/>
    <w:rsid w:val="00BB3255"/>
    <w:rsid w:val="00BC3E55"/>
    <w:rsid w:val="00BD1D11"/>
    <w:rsid w:val="00BE13B5"/>
    <w:rsid w:val="00BF2C53"/>
    <w:rsid w:val="00C00988"/>
    <w:rsid w:val="00C02CEB"/>
    <w:rsid w:val="00C02D77"/>
    <w:rsid w:val="00C13B01"/>
    <w:rsid w:val="00C322DD"/>
    <w:rsid w:val="00C4581B"/>
    <w:rsid w:val="00C6456E"/>
    <w:rsid w:val="00C94552"/>
    <w:rsid w:val="00CA3C1C"/>
    <w:rsid w:val="00CA6D48"/>
    <w:rsid w:val="00CB2003"/>
    <w:rsid w:val="00CB5149"/>
    <w:rsid w:val="00CB5A04"/>
    <w:rsid w:val="00CC15EF"/>
    <w:rsid w:val="00CC4958"/>
    <w:rsid w:val="00CC587C"/>
    <w:rsid w:val="00CC789A"/>
    <w:rsid w:val="00CD4930"/>
    <w:rsid w:val="00CF1725"/>
    <w:rsid w:val="00CF1D65"/>
    <w:rsid w:val="00D11EF4"/>
    <w:rsid w:val="00D41EED"/>
    <w:rsid w:val="00D719AE"/>
    <w:rsid w:val="00D82FEE"/>
    <w:rsid w:val="00D94943"/>
    <w:rsid w:val="00D964A7"/>
    <w:rsid w:val="00D97433"/>
    <w:rsid w:val="00DA4CC5"/>
    <w:rsid w:val="00DB5F72"/>
    <w:rsid w:val="00DC0754"/>
    <w:rsid w:val="00DE5D45"/>
    <w:rsid w:val="00E256C3"/>
    <w:rsid w:val="00E546E0"/>
    <w:rsid w:val="00E66EBC"/>
    <w:rsid w:val="00E72B98"/>
    <w:rsid w:val="00E81A15"/>
    <w:rsid w:val="00EA004B"/>
    <w:rsid w:val="00EA7995"/>
    <w:rsid w:val="00EB0474"/>
    <w:rsid w:val="00EC7C01"/>
    <w:rsid w:val="00EE6802"/>
    <w:rsid w:val="00F2653B"/>
    <w:rsid w:val="00F309A7"/>
    <w:rsid w:val="00F34F6E"/>
    <w:rsid w:val="00FB0BB0"/>
    <w:rsid w:val="00FB7CF9"/>
    <w:rsid w:val="00FC3B1B"/>
    <w:rsid w:val="00FC65FA"/>
    <w:rsid w:val="00FD08A4"/>
    <w:rsid w:val="00FD52B6"/>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AC1B45"/>
  <w15:docId w15:val="{94E0892D-F0DE-4C00-9A1E-3D67B9A3E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64A7"/>
    <w:pPr>
      <w:suppressAutoHyphens/>
      <w:jc w:val="both"/>
    </w:pPr>
    <w:rPr>
      <w:kern w:val="14"/>
    </w:rPr>
  </w:style>
  <w:style w:type="paragraph" w:styleId="1">
    <w:name w:val="heading 1"/>
    <w:basedOn w:val="a"/>
    <w:next w:val="a"/>
    <w:qFormat/>
    <w:rsid w:val="00D964A7"/>
    <w:pPr>
      <w:keepNext/>
      <w:jc w:val="center"/>
      <w:outlineLvl w:val="0"/>
    </w:pPr>
    <w:rPr>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ClauseTitle">
    <w:name w:val="Abstract Clause Title"/>
    <w:basedOn w:val="a"/>
    <w:next w:val="a3"/>
    <w:rsid w:val="00D964A7"/>
    <w:pPr>
      <w:keepNext/>
    </w:pPr>
    <w:rPr>
      <w:rFonts w:ascii="Arial" w:hAnsi="Arial"/>
      <w:b/>
      <w:caps/>
    </w:rPr>
  </w:style>
  <w:style w:type="paragraph" w:styleId="a3">
    <w:name w:val="Body Text Indent"/>
    <w:basedOn w:val="a"/>
    <w:semiHidden/>
    <w:rsid w:val="00D964A7"/>
    <w:pPr>
      <w:ind w:firstLine="360"/>
    </w:pPr>
  </w:style>
  <w:style w:type="paragraph" w:customStyle="1" w:styleId="AcknowledgmentsClauseTitle">
    <w:name w:val="Acknowledgments Clause Title"/>
    <w:basedOn w:val="a"/>
    <w:next w:val="a3"/>
    <w:rsid w:val="00D964A7"/>
    <w:pPr>
      <w:keepNext/>
      <w:spacing w:before="240"/>
    </w:pPr>
    <w:rPr>
      <w:rFonts w:ascii="Arial" w:hAnsi="Arial"/>
      <w:b/>
      <w:caps/>
    </w:rPr>
  </w:style>
  <w:style w:type="paragraph" w:customStyle="1" w:styleId="Affiliation">
    <w:name w:val="Affiliation"/>
    <w:basedOn w:val="a"/>
    <w:rsid w:val="00D964A7"/>
    <w:pPr>
      <w:jc w:val="center"/>
    </w:pPr>
    <w:rPr>
      <w:rFonts w:ascii="Arial" w:hAnsi="Arial"/>
    </w:rPr>
  </w:style>
  <w:style w:type="paragraph" w:customStyle="1" w:styleId="Author">
    <w:name w:val="Author"/>
    <w:basedOn w:val="a"/>
    <w:next w:val="Affiliation"/>
    <w:rsid w:val="00D964A7"/>
    <w:pPr>
      <w:keepNext/>
      <w:jc w:val="center"/>
    </w:pPr>
    <w:rPr>
      <w:rFonts w:ascii="Arial" w:hAnsi="Arial"/>
      <w:b/>
    </w:rPr>
  </w:style>
  <w:style w:type="paragraph" w:customStyle="1" w:styleId="DocumentNumber">
    <w:name w:val="Document Number"/>
    <w:basedOn w:val="a"/>
    <w:next w:val="a3"/>
    <w:rsid w:val="00D964A7"/>
    <w:pPr>
      <w:spacing w:before="900"/>
      <w:jc w:val="right"/>
    </w:pPr>
    <w:rPr>
      <w:rFonts w:ascii="Arial" w:hAnsi="Arial"/>
      <w:b/>
      <w:sz w:val="36"/>
    </w:rPr>
  </w:style>
  <w:style w:type="paragraph" w:customStyle="1" w:styleId="EquationNumber">
    <w:name w:val="Equation Number"/>
    <w:basedOn w:val="a"/>
    <w:next w:val="a3"/>
    <w:rsid w:val="00D964A7"/>
    <w:pPr>
      <w:jc w:val="right"/>
    </w:pPr>
  </w:style>
  <w:style w:type="paragraph" w:customStyle="1" w:styleId="FigureCaption">
    <w:name w:val="Figure Caption"/>
    <w:basedOn w:val="a"/>
    <w:next w:val="a3"/>
    <w:rsid w:val="00D964A7"/>
    <w:pPr>
      <w:jc w:val="center"/>
    </w:pPr>
    <w:rPr>
      <w:rFonts w:ascii="Arial" w:hAnsi="Arial"/>
      <w:b/>
    </w:rPr>
  </w:style>
  <w:style w:type="paragraph" w:styleId="a4">
    <w:name w:val="footer"/>
    <w:basedOn w:val="a"/>
    <w:next w:val="a5"/>
    <w:semiHidden/>
    <w:rsid w:val="00D964A7"/>
    <w:pPr>
      <w:tabs>
        <w:tab w:val="center" w:pos="5760"/>
        <w:tab w:val="right" w:pos="10800"/>
      </w:tabs>
    </w:pPr>
  </w:style>
  <w:style w:type="paragraph" w:styleId="a5">
    <w:name w:val="header"/>
    <w:basedOn w:val="a"/>
    <w:next w:val="a4"/>
    <w:semiHidden/>
    <w:rsid w:val="00D964A7"/>
  </w:style>
  <w:style w:type="paragraph" w:styleId="a6">
    <w:name w:val="footnote text"/>
    <w:basedOn w:val="a"/>
    <w:semiHidden/>
    <w:rsid w:val="00D964A7"/>
    <w:pPr>
      <w:ind w:firstLine="360"/>
    </w:pPr>
    <w:rPr>
      <w:sz w:val="16"/>
    </w:rPr>
  </w:style>
  <w:style w:type="paragraph" w:customStyle="1" w:styleId="NomenclatureClauseTitle">
    <w:name w:val="Nomenclature Clause Title"/>
    <w:basedOn w:val="a"/>
    <w:next w:val="a3"/>
    <w:rsid w:val="00D964A7"/>
    <w:pPr>
      <w:keepNext/>
      <w:spacing w:before="240"/>
    </w:pPr>
    <w:rPr>
      <w:rFonts w:ascii="Arial" w:hAnsi="Arial"/>
      <w:b/>
      <w:caps/>
    </w:rPr>
  </w:style>
  <w:style w:type="paragraph" w:customStyle="1" w:styleId="ReferencesClauseTitle">
    <w:name w:val="References Clause Title"/>
    <w:basedOn w:val="a"/>
    <w:next w:val="a3"/>
    <w:rsid w:val="00D964A7"/>
    <w:pPr>
      <w:keepNext/>
      <w:spacing w:before="240"/>
    </w:pPr>
    <w:rPr>
      <w:rFonts w:ascii="Arial" w:hAnsi="Arial"/>
      <w:b/>
      <w:caps/>
    </w:rPr>
  </w:style>
  <w:style w:type="paragraph" w:customStyle="1" w:styleId="TableCaption">
    <w:name w:val="Table Caption"/>
    <w:basedOn w:val="a"/>
    <w:next w:val="a3"/>
    <w:rsid w:val="00D964A7"/>
    <w:pPr>
      <w:jc w:val="center"/>
    </w:pPr>
    <w:rPr>
      <w:rFonts w:ascii="Arial" w:hAnsi="Arial"/>
      <w:b/>
    </w:rPr>
  </w:style>
  <w:style w:type="paragraph" w:customStyle="1" w:styleId="TextHeading1">
    <w:name w:val="Text Heading 1"/>
    <w:basedOn w:val="a"/>
    <w:next w:val="a3"/>
    <w:rsid w:val="00D964A7"/>
    <w:pPr>
      <w:keepNext/>
      <w:spacing w:before="240"/>
    </w:pPr>
    <w:rPr>
      <w:rFonts w:ascii="Arial" w:hAnsi="Arial"/>
      <w:b/>
      <w:caps/>
    </w:rPr>
  </w:style>
  <w:style w:type="paragraph" w:customStyle="1" w:styleId="TextHeading2">
    <w:name w:val="Text Heading 2"/>
    <w:basedOn w:val="a"/>
    <w:next w:val="a3"/>
    <w:rsid w:val="00D964A7"/>
    <w:pPr>
      <w:keepNext/>
      <w:spacing w:before="240"/>
    </w:pPr>
    <w:rPr>
      <w:rFonts w:ascii="Arial" w:hAnsi="Arial"/>
      <w:b/>
      <w:u w:val="single"/>
    </w:rPr>
  </w:style>
  <w:style w:type="paragraph" w:customStyle="1" w:styleId="TextHeading3">
    <w:name w:val="Text Heading 3"/>
    <w:basedOn w:val="a"/>
    <w:next w:val="a3"/>
    <w:rsid w:val="00D964A7"/>
    <w:pPr>
      <w:spacing w:before="240"/>
      <w:ind w:left="360"/>
    </w:pPr>
    <w:rPr>
      <w:rFonts w:ascii="Arial" w:hAnsi="Arial"/>
      <w:b/>
      <w:u w:val="single"/>
    </w:rPr>
  </w:style>
  <w:style w:type="paragraph" w:styleId="a7">
    <w:name w:val="Title"/>
    <w:basedOn w:val="a"/>
    <w:qFormat/>
    <w:rsid w:val="00D964A7"/>
    <w:pPr>
      <w:spacing w:before="760"/>
      <w:jc w:val="center"/>
    </w:pPr>
    <w:rPr>
      <w:rFonts w:ascii="Arial" w:hAnsi="Arial"/>
      <w:b/>
      <w:caps/>
      <w:sz w:val="24"/>
    </w:rPr>
  </w:style>
  <w:style w:type="paragraph" w:styleId="a8">
    <w:name w:val="caption"/>
    <w:basedOn w:val="a"/>
    <w:next w:val="a"/>
    <w:qFormat/>
    <w:rsid w:val="00D964A7"/>
    <w:pPr>
      <w:spacing w:before="120" w:after="120"/>
    </w:pPr>
    <w:rPr>
      <w:b/>
    </w:rPr>
  </w:style>
  <w:style w:type="paragraph" w:styleId="a9">
    <w:name w:val="Balloon Text"/>
    <w:basedOn w:val="a"/>
    <w:link w:val="aa"/>
    <w:uiPriority w:val="99"/>
    <w:semiHidden/>
    <w:unhideWhenUsed/>
    <w:rsid w:val="00C322DD"/>
    <w:rPr>
      <w:rFonts w:ascii="Tahoma" w:hAnsi="Tahoma" w:cs="Tahoma"/>
      <w:sz w:val="16"/>
      <w:szCs w:val="16"/>
    </w:rPr>
  </w:style>
  <w:style w:type="character" w:customStyle="1" w:styleId="aa">
    <w:name w:val="批注框文本 字符"/>
    <w:basedOn w:val="a0"/>
    <w:link w:val="a9"/>
    <w:uiPriority w:val="99"/>
    <w:semiHidden/>
    <w:rsid w:val="00C322DD"/>
    <w:rPr>
      <w:rFonts w:ascii="Tahoma" w:hAnsi="Tahoma" w:cs="Tahoma"/>
      <w:kern w:val="14"/>
      <w:sz w:val="16"/>
      <w:szCs w:val="16"/>
    </w:rPr>
  </w:style>
  <w:style w:type="character" w:styleId="ab">
    <w:name w:val="Placeholder Text"/>
    <w:basedOn w:val="a0"/>
    <w:uiPriority w:val="99"/>
    <w:semiHidden/>
    <w:rsid w:val="00B1444E"/>
    <w:rPr>
      <w:color w:val="808080"/>
    </w:rPr>
  </w:style>
  <w:style w:type="character" w:styleId="ac">
    <w:name w:val="annotation reference"/>
    <w:basedOn w:val="a0"/>
    <w:uiPriority w:val="99"/>
    <w:semiHidden/>
    <w:unhideWhenUsed/>
    <w:rsid w:val="002F33AF"/>
    <w:rPr>
      <w:sz w:val="21"/>
      <w:szCs w:val="21"/>
    </w:rPr>
  </w:style>
  <w:style w:type="paragraph" w:styleId="ad">
    <w:name w:val="annotation text"/>
    <w:basedOn w:val="a"/>
    <w:link w:val="ae"/>
    <w:uiPriority w:val="99"/>
    <w:semiHidden/>
    <w:unhideWhenUsed/>
    <w:rsid w:val="002F33AF"/>
    <w:pPr>
      <w:jc w:val="left"/>
    </w:pPr>
  </w:style>
  <w:style w:type="character" w:customStyle="1" w:styleId="ae">
    <w:name w:val="批注文字 字符"/>
    <w:basedOn w:val="a0"/>
    <w:link w:val="ad"/>
    <w:uiPriority w:val="99"/>
    <w:semiHidden/>
    <w:rsid w:val="002F33AF"/>
    <w:rPr>
      <w:kern w:val="14"/>
    </w:rPr>
  </w:style>
  <w:style w:type="paragraph" w:styleId="af">
    <w:name w:val="annotation subject"/>
    <w:basedOn w:val="ad"/>
    <w:next w:val="ad"/>
    <w:link w:val="af0"/>
    <w:uiPriority w:val="99"/>
    <w:semiHidden/>
    <w:unhideWhenUsed/>
    <w:rsid w:val="002F33AF"/>
    <w:rPr>
      <w:b/>
      <w:bCs/>
    </w:rPr>
  </w:style>
  <w:style w:type="character" w:customStyle="1" w:styleId="af0">
    <w:name w:val="批注主题 字符"/>
    <w:basedOn w:val="ae"/>
    <w:link w:val="af"/>
    <w:uiPriority w:val="99"/>
    <w:semiHidden/>
    <w:rsid w:val="002F33AF"/>
    <w:rPr>
      <w:b/>
      <w:bCs/>
      <w:kern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3411109">
      <w:bodyDiv w:val="1"/>
      <w:marLeft w:val="0"/>
      <w:marRight w:val="0"/>
      <w:marTop w:val="0"/>
      <w:marBottom w:val="0"/>
      <w:divBdr>
        <w:top w:val="none" w:sz="0" w:space="0" w:color="auto"/>
        <w:left w:val="none" w:sz="0" w:space="0" w:color="auto"/>
        <w:bottom w:val="none" w:sz="0" w:space="0" w:color="auto"/>
        <w:right w:val="none" w:sz="0" w:space="0" w:color="auto"/>
      </w:divBdr>
    </w:div>
    <w:div w:id="1032730288">
      <w:bodyDiv w:val="1"/>
      <w:marLeft w:val="0"/>
      <w:marRight w:val="0"/>
      <w:marTop w:val="0"/>
      <w:marBottom w:val="0"/>
      <w:divBdr>
        <w:top w:val="none" w:sz="0" w:space="0" w:color="auto"/>
        <w:left w:val="none" w:sz="0" w:space="0" w:color="auto"/>
        <w:bottom w:val="none" w:sz="0" w:space="0" w:color="auto"/>
        <w:right w:val="none" w:sz="0" w:space="0" w:color="auto"/>
      </w:divBdr>
      <w:divsChild>
        <w:div w:id="1964311724">
          <w:marLeft w:val="0"/>
          <w:marRight w:val="0"/>
          <w:marTop w:val="0"/>
          <w:marBottom w:val="0"/>
          <w:divBdr>
            <w:top w:val="none" w:sz="0" w:space="0" w:color="auto"/>
            <w:left w:val="none" w:sz="0" w:space="0" w:color="auto"/>
            <w:bottom w:val="none" w:sz="0" w:space="0" w:color="auto"/>
            <w:right w:val="none" w:sz="0" w:space="0" w:color="auto"/>
          </w:divBdr>
          <w:divsChild>
            <w:div w:id="1060252121">
              <w:marLeft w:val="0"/>
              <w:marRight w:val="0"/>
              <w:marTop w:val="0"/>
              <w:marBottom w:val="0"/>
              <w:divBdr>
                <w:top w:val="none" w:sz="0" w:space="0" w:color="auto"/>
                <w:left w:val="none" w:sz="0" w:space="0" w:color="auto"/>
                <w:bottom w:val="none" w:sz="0" w:space="0" w:color="auto"/>
                <w:right w:val="none" w:sz="0" w:space="0" w:color="auto"/>
              </w:divBdr>
              <w:divsChild>
                <w:div w:id="8693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405077">
      <w:bodyDiv w:val="1"/>
      <w:marLeft w:val="0"/>
      <w:marRight w:val="0"/>
      <w:marTop w:val="0"/>
      <w:marBottom w:val="0"/>
      <w:divBdr>
        <w:top w:val="none" w:sz="0" w:space="0" w:color="auto"/>
        <w:left w:val="none" w:sz="0" w:space="0" w:color="auto"/>
        <w:bottom w:val="none" w:sz="0" w:space="0" w:color="auto"/>
        <w:right w:val="none" w:sz="0" w:space="0" w:color="auto"/>
      </w:divBdr>
      <w:divsChild>
        <w:div w:id="6494821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emf"/><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emf"/><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emf"/><Relationship Id="rId28" Type="http://schemas.openxmlformats.org/officeDocument/2006/relationships/image" Target="media/image19.emf"/><Relationship Id="rId10" Type="http://schemas.openxmlformats.org/officeDocument/2006/relationships/image" Target="media/image1.png"/><Relationship Id="rId19" Type="http://schemas.openxmlformats.org/officeDocument/2006/relationships/image" Target="media/image10.tiff"/><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BAE652-2635-4F7F-8977-95E825A8D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7</Pages>
  <Words>8885</Words>
  <Characters>8885</Characters>
  <Application>Microsoft Office Word</Application>
  <DocSecurity>0</DocSecurity>
  <Lines>253</Lines>
  <Paragraphs>119</Paragraphs>
  <ScaleCrop>false</ScaleCrop>
  <HeadingPairs>
    <vt:vector size="2" baseType="variant">
      <vt:variant>
        <vt:lpstr>Title</vt:lpstr>
      </vt:variant>
      <vt:variant>
        <vt:i4>1</vt:i4>
      </vt:variant>
    </vt:vector>
  </HeadingPairs>
  <TitlesOfParts>
    <vt:vector size="1" baseType="lpstr">
      <vt:lpstr>Put Paper Title Here</vt:lpstr>
    </vt:vector>
  </TitlesOfParts>
  <Company/>
  <LinksUpToDate>false</LinksUpToDate>
  <CharactersWithSpaces>17651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Put Paper Title Here</dc:title>
  <dc:creator>INSPI</dc:creator>
  <cp:lastModifiedBy>吕 瀚洋</cp:lastModifiedBy>
  <cp:revision>5</cp:revision>
  <cp:lastPrinted>2009-07-25T16:06:00Z</cp:lastPrinted>
  <dcterms:created xsi:type="dcterms:W3CDTF">2021-08-05T06:52:00Z</dcterms:created>
  <dcterms:modified xsi:type="dcterms:W3CDTF">2021-08-30T08:05:00Z</dcterms:modified>
</cp:coreProperties>
</file>